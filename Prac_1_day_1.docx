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536FD0" w14:textId="6CFC9C9D" w:rsidR="00E062EF" w:rsidRDefault="00E062EF">
      <w:pPr>
        <w:rPr>
          <w:rFonts w:ascii="Helvetica Neue" w:hAnsi="Helvetica Neue"/>
          <w:b/>
        </w:rPr>
      </w:pPr>
      <w:r>
        <w:rPr>
          <w:rFonts w:ascii="Helvetica Neue" w:hAnsi="Helvetica Neue"/>
          <w:b/>
        </w:rPr>
        <w:t>Introduction to Pathogen Phylogenetic Analysis</w:t>
      </w:r>
    </w:p>
    <w:p w14:paraId="50EE9CA7" w14:textId="77777777" w:rsidR="00E062EF" w:rsidRDefault="00E062EF">
      <w:pPr>
        <w:rPr>
          <w:rFonts w:ascii="Helvetica Neue" w:hAnsi="Helvetica Neue"/>
          <w:b/>
        </w:rPr>
      </w:pPr>
    </w:p>
    <w:p w14:paraId="7121C59A" w14:textId="77B66D96" w:rsidR="00E062EF" w:rsidRDefault="00E062EF">
      <w:pPr>
        <w:rPr>
          <w:rFonts w:ascii="Helvetica Neue" w:hAnsi="Helvetica Neue"/>
          <w:b/>
        </w:rPr>
      </w:pPr>
      <w:r w:rsidRPr="008D25C9">
        <w:rPr>
          <w:rFonts w:ascii="Helvetica Neue" w:hAnsi="Helvetica Neue"/>
          <w:b/>
        </w:rPr>
        <w:t xml:space="preserve">Ebola </w:t>
      </w:r>
      <w:r>
        <w:rPr>
          <w:rFonts w:ascii="Helvetica Neue" w:hAnsi="Helvetica Neue"/>
          <w:b/>
        </w:rPr>
        <w:t>virus genome data: a phylogenetic study</w:t>
      </w:r>
    </w:p>
    <w:p w14:paraId="32112D18" w14:textId="77777777" w:rsidR="00E062EF" w:rsidRDefault="00E062EF">
      <w:pPr>
        <w:rPr>
          <w:rFonts w:ascii="Helvetica Neue" w:hAnsi="Helvetica Neue"/>
          <w:b/>
        </w:rPr>
      </w:pPr>
    </w:p>
    <w:p w14:paraId="40F55DF2" w14:textId="57FBC783" w:rsidR="00E062EF" w:rsidRDefault="00E062EF">
      <w:pPr>
        <w:rPr>
          <w:rFonts w:ascii="Helvetica Neue" w:hAnsi="Helvetica Neue"/>
          <w:b/>
        </w:rPr>
      </w:pPr>
      <w:r>
        <w:rPr>
          <w:rFonts w:ascii="Helvetica Neue" w:hAnsi="Helvetica Neue"/>
          <w:b/>
        </w:rPr>
        <w:t>Background</w:t>
      </w:r>
    </w:p>
    <w:p w14:paraId="334B0993" w14:textId="77777777" w:rsidR="008D25C9" w:rsidRDefault="008D25C9">
      <w:pPr>
        <w:rPr>
          <w:rFonts w:ascii="Helvetica Neue" w:hAnsi="Helvetica Neue"/>
          <w:b/>
        </w:rPr>
      </w:pPr>
    </w:p>
    <w:p w14:paraId="23192896" w14:textId="0B66709D" w:rsidR="000A51A0" w:rsidRDefault="00175EA5" w:rsidP="00175EA5">
      <w:pPr>
        <w:rPr>
          <w:rFonts w:ascii="Helvetica Neue" w:hAnsi="Helvetica Neue"/>
        </w:rPr>
      </w:pPr>
      <w:r>
        <w:rPr>
          <w:rFonts w:ascii="Helvetica Neue" w:hAnsi="Helvetica Neue"/>
        </w:rPr>
        <w:t xml:space="preserve">Ebola virus (EBOV), with species name </w:t>
      </w:r>
      <w:r w:rsidRPr="00175EA5">
        <w:rPr>
          <w:rFonts w:ascii="Helvetica Neue" w:hAnsi="Helvetica Neue"/>
          <w:i/>
        </w:rPr>
        <w:t>Zaire ebolavirus</w:t>
      </w:r>
      <w:r>
        <w:rPr>
          <w:rFonts w:ascii="Helvetica Neue" w:hAnsi="Helvetica Neue"/>
        </w:rPr>
        <w:t xml:space="preserve">, is a negative-sense single-stand RNA virus of the family </w:t>
      </w:r>
      <w:r w:rsidRPr="00175EA5">
        <w:rPr>
          <w:rFonts w:ascii="Helvetica Neue" w:hAnsi="Helvetica Neue"/>
          <w:i/>
        </w:rPr>
        <w:t>Filoviridae</w:t>
      </w:r>
      <w:r>
        <w:rPr>
          <w:rFonts w:ascii="Helvetica Neue" w:hAnsi="Helvetica Neue"/>
        </w:rPr>
        <w:t xml:space="preserve"> that causes severe disease in humans. This virus was first described in humans in 1976, from an outbreak that lasted two months and infected 318 people, with a 88% case-fatality rate. Since its description, there have been 12 smaller outbreaks. It is believed that bats are the primary reservoir host. </w:t>
      </w:r>
      <w:r w:rsidR="008D25C9">
        <w:rPr>
          <w:rFonts w:ascii="Helvetica Neue" w:hAnsi="Helvetica Neue"/>
        </w:rPr>
        <w:t xml:space="preserve">The recent Ebola virus epidemic in West Africa </w:t>
      </w:r>
      <w:r>
        <w:rPr>
          <w:rFonts w:ascii="Helvetica Neue" w:hAnsi="Helvetica Neue"/>
        </w:rPr>
        <w:t xml:space="preserve">has been the most devastating by far. This epidemic </w:t>
      </w:r>
      <w:r w:rsidR="008D25C9">
        <w:rPr>
          <w:rFonts w:ascii="Helvetica Neue" w:hAnsi="Helvetica Neue"/>
        </w:rPr>
        <w:t xml:space="preserve">started </w:t>
      </w:r>
      <w:r>
        <w:rPr>
          <w:rFonts w:ascii="Helvetica Neue" w:hAnsi="Helvetica Neue"/>
        </w:rPr>
        <w:t>in</w:t>
      </w:r>
      <w:r w:rsidR="008D25C9">
        <w:rPr>
          <w:rFonts w:ascii="Helvetica Neue" w:hAnsi="Helvetica Neue"/>
        </w:rPr>
        <w:t xml:space="preserve"> at least December 2013</w:t>
      </w:r>
      <w:r w:rsidR="00EB0285">
        <w:rPr>
          <w:rFonts w:ascii="Helvetica Neue" w:hAnsi="Helvetica Neue"/>
        </w:rPr>
        <w:t xml:space="preserve"> and</w:t>
      </w:r>
      <w:r>
        <w:rPr>
          <w:rFonts w:ascii="Helvetica Neue" w:hAnsi="Helvetica Neue"/>
        </w:rPr>
        <w:t xml:space="preserve"> lasted</w:t>
      </w:r>
      <w:r w:rsidR="00E37D19">
        <w:rPr>
          <w:rFonts w:ascii="Helvetica Neue" w:hAnsi="Helvetica Neue"/>
        </w:rPr>
        <w:t xml:space="preserve"> until 2016</w:t>
      </w:r>
      <w:r>
        <w:rPr>
          <w:rFonts w:ascii="Helvetica Neue" w:hAnsi="Helvetica Neue"/>
        </w:rPr>
        <w:t xml:space="preserve">, with </w:t>
      </w:r>
      <w:r w:rsidR="000A51A0">
        <w:rPr>
          <w:rFonts w:ascii="Helvetica Neue" w:hAnsi="Helvetica Neue"/>
        </w:rPr>
        <w:t>a</w:t>
      </w:r>
      <w:r w:rsidR="00E37D19">
        <w:rPr>
          <w:rFonts w:ascii="Helvetica Neue" w:hAnsi="Helvetica Neue"/>
        </w:rPr>
        <w:t xml:space="preserve"> total of 28,646 confirmed cases </w:t>
      </w:r>
      <w:r w:rsidR="000A51A0">
        <w:rPr>
          <w:rFonts w:ascii="Helvetica Neue" w:hAnsi="Helvetica Neue"/>
        </w:rPr>
        <w:t xml:space="preserve">and </w:t>
      </w:r>
      <w:r w:rsidR="00E37D19">
        <w:rPr>
          <w:rFonts w:ascii="Helvetica Neue" w:hAnsi="Helvetica Neue"/>
        </w:rPr>
        <w:t xml:space="preserve">11,323 deaths </w:t>
      </w:r>
      <w:r w:rsidR="00E37D19">
        <w:rPr>
          <w:rFonts w:ascii="Helvetica Neue" w:hAnsi="Helvetica Neue"/>
        </w:rPr>
        <w:fldChar w:fldCharType="begin" w:fldLock="1"/>
      </w:r>
      <w:r w:rsidR="00A30D04">
        <w:rPr>
          <w:rFonts w:ascii="Helvetica Neue" w:hAnsi="Helvetica Neue"/>
        </w:rPr>
        <w:instrText>ADDIN CSL_CITATION { "citationItems" : [ { "id" : "ITEM-1", "itemData" : { "ISSN" : "0028-0836", "author" : [ { "dropping-particle" : "", "family" : "Holmes", "given" : "Edward C", "non-dropping-particle" : "", "parse-names" : false, "suffix" : "" }, { "dropping-particle" : "", "family" : "Dudas", "given" : "Gytis", "non-dropping-particle" : "", "parse-names" : false, "suffix" : "" }, { "dropping-particle" : "", "family" : "Rambaut", "given" : "Andrew", "non-dropping-particle" : "", "parse-names" : false, "suffix" : "" }, { "dropping-particle" : "", "family" : "Andersen", "given" : "Kristian G", "non-dropping-particle" : "", "parse-names" : false, "suffix" : "" } ], "container-title" : "Nature", "genre" : "JOUR", "id" : "ITEM-1", "issue" : "7624", "issued" : { "date-parts" : [ [ "2016" ] ] }, "page" : "193-200", "publisher" : "Nature Research", "title" : "The evolution of Ebola virus: Insights from the 2013\u20132016 epidemic", "type" : "article-journal", "volume" : "538" }, "uris" : [ "http://www.mendeley.com/documents/?uuid=111cd61f-3f41-4200-b50e-7c3b964e9800" ] } ], "mendeley" : { "formattedCitation" : "(Holmes et al. 2016)", "plainTextFormattedCitation" : "(Holmes et al. 2016)", "previouslyFormattedCitation" : "[1]" }, "properties" : { "noteIndex" : 0 }, "schema" : "https://github.com/citation-style-language/schema/raw/master/csl-citation.json" }</w:instrText>
      </w:r>
      <w:r w:rsidR="00E37D19">
        <w:rPr>
          <w:rFonts w:ascii="Helvetica Neue" w:hAnsi="Helvetica Neue"/>
        </w:rPr>
        <w:fldChar w:fldCharType="separate"/>
      </w:r>
      <w:r w:rsidR="00A30D04" w:rsidRPr="00A30D04">
        <w:rPr>
          <w:rFonts w:ascii="Helvetica Neue" w:hAnsi="Helvetica Neue"/>
          <w:noProof/>
        </w:rPr>
        <w:t>(Holmes et al. 2016)</w:t>
      </w:r>
      <w:r w:rsidR="00E37D19">
        <w:rPr>
          <w:rFonts w:ascii="Helvetica Neue" w:hAnsi="Helvetica Neue"/>
        </w:rPr>
        <w:fldChar w:fldCharType="end"/>
      </w:r>
      <w:r w:rsidR="00E37D19">
        <w:rPr>
          <w:rFonts w:ascii="Helvetica Neue" w:hAnsi="Helvetica Neue"/>
        </w:rPr>
        <w:t xml:space="preserve">. </w:t>
      </w:r>
      <w:r w:rsidR="000A51A0">
        <w:rPr>
          <w:rFonts w:ascii="Helvetica Neue" w:hAnsi="Helvetica Neue"/>
        </w:rPr>
        <w:t>Evolutionary studies revealed important insights about this outbreak. For example, phylogenetic methods were used to infer when and where the outbreak started</w:t>
      </w:r>
      <w:r w:rsidR="004A4CEA">
        <w:rPr>
          <w:rFonts w:ascii="Helvetica Neue" w:hAnsi="Helvetica Neue"/>
        </w:rPr>
        <w:t>, and how quickly it had been spreading</w:t>
      </w:r>
      <w:r w:rsidR="000A51A0">
        <w:rPr>
          <w:rFonts w:ascii="Helvetica Neue" w:hAnsi="Helvetica Neue"/>
        </w:rPr>
        <w:t xml:space="preserve">. </w:t>
      </w:r>
      <w:r w:rsidR="004A4CEA">
        <w:rPr>
          <w:rFonts w:ascii="Helvetica Neue" w:hAnsi="Helvetica Neue"/>
        </w:rPr>
        <w:t xml:space="preserve">Importantly, such insight was </w:t>
      </w:r>
      <w:r w:rsidR="002F6ED9">
        <w:rPr>
          <w:rFonts w:ascii="Helvetica Neue" w:hAnsi="Helvetica Neue"/>
        </w:rPr>
        <w:t xml:space="preserve">possible as early as 2014 due to the </w:t>
      </w:r>
      <w:r w:rsidR="000A51A0">
        <w:rPr>
          <w:rFonts w:ascii="Helvetica Neue" w:hAnsi="Helvetica Neue"/>
        </w:rPr>
        <w:t>recent surge of large-scale methods to g</w:t>
      </w:r>
      <w:r w:rsidR="004A4CEA">
        <w:rPr>
          <w:rFonts w:ascii="Helvetica Neue" w:hAnsi="Helvetica Neue"/>
        </w:rPr>
        <w:t xml:space="preserve">enerate real-time genomic data. </w:t>
      </w:r>
    </w:p>
    <w:p w14:paraId="5E1A4642" w14:textId="77777777" w:rsidR="002F6ED9" w:rsidRDefault="002F6ED9" w:rsidP="008D25C9">
      <w:pPr>
        <w:tabs>
          <w:tab w:val="left" w:pos="2640"/>
        </w:tabs>
        <w:rPr>
          <w:rFonts w:ascii="Helvetica Neue" w:hAnsi="Helvetica Neue"/>
        </w:rPr>
      </w:pPr>
    </w:p>
    <w:p w14:paraId="31063BDA" w14:textId="10302FAA" w:rsidR="002F6ED9" w:rsidRDefault="00942712" w:rsidP="008D25C9">
      <w:pPr>
        <w:tabs>
          <w:tab w:val="left" w:pos="2640"/>
        </w:tabs>
        <w:rPr>
          <w:rFonts w:ascii="Helvetica Neue" w:hAnsi="Helvetica Neue"/>
        </w:rPr>
      </w:pPr>
      <w:r>
        <w:rPr>
          <w:rFonts w:ascii="Helvetica Neue" w:hAnsi="Helvetica Neue"/>
        </w:rPr>
        <w:t xml:space="preserve">Throughout the workshop we will analyse </w:t>
      </w:r>
      <w:r w:rsidR="00870D65">
        <w:rPr>
          <w:rFonts w:ascii="Helvetica Neue" w:hAnsi="Helvetica Neue"/>
        </w:rPr>
        <w:t xml:space="preserve">two data sets of EBOV </w:t>
      </w:r>
      <w:r>
        <w:rPr>
          <w:rFonts w:ascii="Helvetica Neue" w:hAnsi="Helvetica Neue"/>
        </w:rPr>
        <w:t>sequences</w:t>
      </w:r>
      <w:r w:rsidR="00870D65">
        <w:rPr>
          <w:rFonts w:ascii="Helvetica Neue" w:hAnsi="Helvetica Neue"/>
        </w:rPr>
        <w:t>. The first includes historical samples from 1976</w:t>
      </w:r>
      <w:r w:rsidR="005C7D72">
        <w:rPr>
          <w:rFonts w:ascii="Helvetica Neue" w:hAnsi="Helvetica Neue"/>
        </w:rPr>
        <w:t xml:space="preserve">, and it will be useful to estimate the evolutionary rate and time of origin of the virus. The second data set </w:t>
      </w:r>
      <w:r w:rsidR="00870D65">
        <w:rPr>
          <w:rFonts w:ascii="Helvetica Neue" w:hAnsi="Helvetica Neue"/>
        </w:rPr>
        <w:t>consists in complete genomes</w:t>
      </w:r>
      <w:r>
        <w:rPr>
          <w:rFonts w:ascii="Helvetica Neue" w:hAnsi="Helvetica Neue"/>
        </w:rPr>
        <w:t xml:space="preserve"> sampled from 72 individuals in Sierra Leone from end of May to mid June 2014. These correspond to 70% of all confirmed cases in this period</w:t>
      </w:r>
      <w:r w:rsidR="00A30D04">
        <w:rPr>
          <w:rFonts w:ascii="Helvetica Neue" w:hAnsi="Helvetica Neue"/>
        </w:rPr>
        <w:t xml:space="preserve"> </w:t>
      </w:r>
      <w:r w:rsidR="00A30D04">
        <w:rPr>
          <w:rFonts w:ascii="Helvetica Neue" w:hAnsi="Helvetica Neue"/>
        </w:rPr>
        <w:fldChar w:fldCharType="begin" w:fldLock="1"/>
      </w:r>
      <w:r w:rsidR="00A30D04">
        <w:rPr>
          <w:rFonts w:ascii="Helvetica Neue" w:hAnsi="Helvetica Neue"/>
        </w:rPr>
        <w:instrText>ADDIN CSL_CITATION { "citationItems" : [ { "id" : "ITEM-1", "itemData" : { "ISSN" : "0036-8075", "author" : [ { "dropping-particle" : "", "family" : "Gire", "given" : "Stephen K", "non-dropping-particle" : "", "parse-names" : false, "suffix" : "" }, { "dropping-particle" : "", "family" : "Goba", "given" : "Augustine", "non-dropping-particle" : "", "parse-names" : false, "suffix" : "" }, { "dropping-particle" : "", "family" : "Andersen", "given" : "Kristian G", "non-dropping-particle" : "", "parse-names" : false, "suffix" : "" }, { "dropping-particle" : "", "family" : "Sealfon", "given" : "Rachel S G", "non-dropping-particle" : "", "parse-names" : false, "suffix" : "" }, { "dropping-particle" : "", "family" : "Park", "given" : "Daniel J", "non-dropping-particle" : "", "parse-names" : false, "suffix" : "" }, { "dropping-particle" : "", "family" : "Kanneh", "given" : "Lansana", "non-dropping-particle" : "", "parse-names" : false, "suffix" : "" }, { "dropping-particle" : "", "family" : "Jalloh", "given" : "Simbirie", "non-dropping-particle" : "", "parse-names" : false, "suffix" : "" }, { "dropping-particle" : "", "family" : "Momoh", "given" : "Mambu", "non-dropping-particle" : "", "parse-names" : false, "suffix" : "" }, { "dropping-particle" : "", "family" : "Fullah", "given" : "Mohamed", "non-dropping-particle" : "", "parse-names" : false, "suffix" : "" }, { "dropping-particle" : "", "family" : "Dudas", "given" : "Gytis", "non-dropping-particle" : "", "parse-names" : false, "suffix" : "" } ], "container-title" : "Science", "genre" : "JOUR", "id" : "ITEM-1", "issue" : "6202", "issued" : { "date-parts" : [ [ "2014" ] ] }, "page" : "1369-1372", "publisher" : "American Association for the Advancement of Science", "title" : "Genomic surveillance elucidates Ebola virus origin and transmission during the 2014 outbreak", "type" : "article-journal", "volume" : "345" }, "uris" : [ "http://www.mendeley.com/documents/?uuid=c484d7a6-9b40-483b-abde-6ab48565ba24" ] } ], "mendeley" : { "formattedCitation" : "(Gire et al. 2014)", "plainTextFormattedCitation" : "(Gire et al. 2014)", "previouslyFormattedCitation" : "[2]" }, "properties" : { "noteIndex" : 0 }, "schema" : "https://github.com/citation-style-language/schema/raw/master/csl-citation.json" }</w:instrText>
      </w:r>
      <w:r w:rsidR="00A30D04">
        <w:rPr>
          <w:rFonts w:ascii="Helvetica Neue" w:hAnsi="Helvetica Neue"/>
        </w:rPr>
        <w:fldChar w:fldCharType="separate"/>
      </w:r>
      <w:r w:rsidR="00A30D04" w:rsidRPr="00A30D04">
        <w:rPr>
          <w:rFonts w:ascii="Helvetica Neue" w:hAnsi="Helvetica Neue"/>
          <w:noProof/>
        </w:rPr>
        <w:t>(Gire et al. 2014)</w:t>
      </w:r>
      <w:r w:rsidR="00A30D04">
        <w:rPr>
          <w:rFonts w:ascii="Helvetica Neue" w:hAnsi="Helvetica Neue"/>
        </w:rPr>
        <w:fldChar w:fldCharType="end"/>
      </w:r>
      <w:r>
        <w:rPr>
          <w:rFonts w:ascii="Helvetica Neue" w:hAnsi="Helvetica Neue"/>
        </w:rPr>
        <w:t xml:space="preserve">. </w:t>
      </w:r>
    </w:p>
    <w:p w14:paraId="1C12A4CE" w14:textId="77777777" w:rsidR="000A51A0" w:rsidRDefault="000A51A0" w:rsidP="008D25C9">
      <w:pPr>
        <w:tabs>
          <w:tab w:val="left" w:pos="2640"/>
        </w:tabs>
        <w:rPr>
          <w:rFonts w:ascii="Helvetica Neue" w:hAnsi="Helvetica Neue"/>
        </w:rPr>
      </w:pPr>
    </w:p>
    <w:p w14:paraId="0259B4AF" w14:textId="3BB5DB95" w:rsidR="00E062EF" w:rsidRDefault="00E062EF" w:rsidP="008D25C9">
      <w:pPr>
        <w:tabs>
          <w:tab w:val="left" w:pos="2640"/>
        </w:tabs>
        <w:rPr>
          <w:rFonts w:ascii="Helvetica Neue" w:hAnsi="Helvetica Neue"/>
        </w:rPr>
      </w:pPr>
      <w:r>
        <w:rPr>
          <w:rFonts w:ascii="Helvetica Neue" w:hAnsi="Helvetica Neue"/>
          <w:b/>
        </w:rPr>
        <w:t>Practical 1a: Sequence a</w:t>
      </w:r>
      <w:r w:rsidRPr="008D25C9">
        <w:rPr>
          <w:rFonts w:ascii="Helvetica Neue" w:hAnsi="Helvetica Neue"/>
          <w:b/>
        </w:rPr>
        <w:t xml:space="preserve">lignment </w:t>
      </w:r>
      <w:r>
        <w:rPr>
          <w:rFonts w:ascii="Helvetica Neue" w:hAnsi="Helvetica Neue"/>
          <w:b/>
        </w:rPr>
        <w:t>in MEGA</w:t>
      </w:r>
    </w:p>
    <w:p w14:paraId="467553AC" w14:textId="77777777" w:rsidR="00E062EF" w:rsidRDefault="00E062EF" w:rsidP="008D25C9">
      <w:pPr>
        <w:tabs>
          <w:tab w:val="left" w:pos="2640"/>
        </w:tabs>
        <w:rPr>
          <w:rFonts w:ascii="Helvetica Neue" w:hAnsi="Helvetica Neue"/>
        </w:rPr>
      </w:pPr>
    </w:p>
    <w:p w14:paraId="4AB5BD31" w14:textId="59438784" w:rsidR="00E062EF" w:rsidRDefault="00B8434E" w:rsidP="008D25C9">
      <w:pPr>
        <w:tabs>
          <w:tab w:val="left" w:pos="2640"/>
        </w:tabs>
        <w:rPr>
          <w:rFonts w:ascii="Helvetica Neue" w:hAnsi="Helvetica Neue"/>
          <w:b/>
        </w:rPr>
      </w:pPr>
      <w:r>
        <w:rPr>
          <w:rFonts w:ascii="Helvetica Neue" w:hAnsi="Helvetica Neue"/>
          <w:b/>
        </w:rPr>
        <w:t>Data set</w:t>
      </w:r>
    </w:p>
    <w:p w14:paraId="3927E761" w14:textId="4B416D25" w:rsidR="00E062EF" w:rsidRDefault="00E062EF" w:rsidP="00E062EF">
      <w:pPr>
        <w:pStyle w:val="ListParagraph"/>
        <w:numPr>
          <w:ilvl w:val="0"/>
          <w:numId w:val="1"/>
        </w:numPr>
        <w:tabs>
          <w:tab w:val="left" w:pos="2640"/>
        </w:tabs>
        <w:rPr>
          <w:rFonts w:ascii="Courier" w:hAnsi="Courier"/>
        </w:rPr>
      </w:pPr>
      <w:r w:rsidRPr="00E062EF">
        <w:rPr>
          <w:rFonts w:ascii="Helvetica Neue" w:hAnsi="Helvetica Neue"/>
        </w:rPr>
        <w:t xml:space="preserve">Sequence </w:t>
      </w:r>
      <w:r w:rsidR="00563087">
        <w:rPr>
          <w:rFonts w:ascii="Helvetica Neue" w:hAnsi="Helvetica Neue"/>
        </w:rPr>
        <w:t>data</w:t>
      </w:r>
      <w:r w:rsidRPr="00E062EF">
        <w:rPr>
          <w:rFonts w:ascii="Helvetica Neue" w:hAnsi="Helvetica Neue"/>
        </w:rPr>
        <w:t xml:space="preserve"> in fasta </w:t>
      </w:r>
      <w:r w:rsidR="003A1AF6">
        <w:rPr>
          <w:rFonts w:ascii="Helvetica Neue" w:hAnsi="Helvetica Neue"/>
        </w:rPr>
        <w:t>format</w:t>
      </w:r>
      <w:r w:rsidR="0060663C">
        <w:rPr>
          <w:rFonts w:ascii="Helvetica Neue" w:hAnsi="Helvetica Neue"/>
        </w:rPr>
        <w:t xml:space="preserve"> of samples collected before the 2013-2016 epidemic</w:t>
      </w:r>
      <w:r>
        <w:rPr>
          <w:rFonts w:ascii="Helvetica Neue" w:hAnsi="Helvetica Neue"/>
        </w:rPr>
        <w:t xml:space="preserve">: </w:t>
      </w:r>
      <w:r w:rsidR="00563087">
        <w:rPr>
          <w:rFonts w:ascii="Courier" w:hAnsi="Courier"/>
        </w:rPr>
        <w:t>EBOV_N2</w:t>
      </w:r>
      <w:r w:rsidRPr="00E062EF">
        <w:rPr>
          <w:rFonts w:ascii="Courier" w:hAnsi="Courier"/>
        </w:rPr>
        <w:t>_</w:t>
      </w:r>
      <w:r w:rsidR="003A1AF6">
        <w:rPr>
          <w:rFonts w:ascii="Courier" w:hAnsi="Courier"/>
        </w:rPr>
        <w:t>unaligned_early_samples</w:t>
      </w:r>
      <w:r w:rsidRPr="00E062EF">
        <w:rPr>
          <w:rFonts w:ascii="Courier" w:hAnsi="Courier"/>
        </w:rPr>
        <w:t>.fasta</w:t>
      </w:r>
    </w:p>
    <w:p w14:paraId="2A142ED4" w14:textId="77777777" w:rsidR="00E062EF" w:rsidRDefault="00E062EF" w:rsidP="00E062EF">
      <w:pPr>
        <w:tabs>
          <w:tab w:val="left" w:pos="2640"/>
        </w:tabs>
        <w:rPr>
          <w:rFonts w:ascii="Courier" w:hAnsi="Courier"/>
        </w:rPr>
      </w:pPr>
    </w:p>
    <w:p w14:paraId="33B644AF" w14:textId="7275BE58" w:rsidR="00E062EF" w:rsidRPr="00E062EF" w:rsidRDefault="00E062EF" w:rsidP="00E062EF">
      <w:pPr>
        <w:tabs>
          <w:tab w:val="left" w:pos="2640"/>
        </w:tabs>
        <w:rPr>
          <w:rFonts w:ascii="Helvetica Neue" w:hAnsi="Helvetica Neue"/>
          <w:b/>
        </w:rPr>
      </w:pPr>
      <w:r w:rsidRPr="00E062EF">
        <w:rPr>
          <w:rFonts w:ascii="Helvetica Neue" w:hAnsi="Helvetica Neue"/>
          <w:b/>
        </w:rPr>
        <w:t>Software</w:t>
      </w:r>
    </w:p>
    <w:p w14:paraId="63555467" w14:textId="6D0B137E" w:rsidR="00E062EF" w:rsidRDefault="00B656A9" w:rsidP="00E062EF">
      <w:pPr>
        <w:pStyle w:val="ListParagraph"/>
        <w:numPr>
          <w:ilvl w:val="0"/>
          <w:numId w:val="1"/>
        </w:numPr>
        <w:tabs>
          <w:tab w:val="left" w:pos="2640"/>
        </w:tabs>
        <w:rPr>
          <w:rFonts w:ascii="Helvetica Neue" w:hAnsi="Helvetica Neue"/>
        </w:rPr>
      </w:pPr>
      <w:r>
        <w:rPr>
          <w:rFonts w:ascii="Helvetica Neue" w:hAnsi="Helvetica Neue"/>
        </w:rPr>
        <w:t>M</w:t>
      </w:r>
      <w:r w:rsidR="00A45A0B">
        <w:rPr>
          <w:rFonts w:ascii="Helvetica Neue" w:hAnsi="Helvetica Neue"/>
        </w:rPr>
        <w:t>EGA v7</w:t>
      </w:r>
      <w:r w:rsidR="00E062EF">
        <w:rPr>
          <w:rFonts w:ascii="Helvetica Neue" w:hAnsi="Helvetica Neue"/>
        </w:rPr>
        <w:t xml:space="preserve"> (</w:t>
      </w:r>
      <w:r w:rsidR="00E062EF" w:rsidRPr="005C3981">
        <w:rPr>
          <w:rFonts w:ascii="Helvetica Neue" w:hAnsi="Helvetica Neue"/>
        </w:rPr>
        <w:t>megasoftware.net</w:t>
      </w:r>
      <w:r w:rsidR="00E062EF">
        <w:rPr>
          <w:rFonts w:ascii="Helvetica Neue" w:hAnsi="Helvetica Neue"/>
        </w:rPr>
        <w:t>)</w:t>
      </w:r>
    </w:p>
    <w:p w14:paraId="3E8C07E2" w14:textId="77777777" w:rsidR="00E062EF" w:rsidRDefault="00E062EF" w:rsidP="00E062EF">
      <w:pPr>
        <w:tabs>
          <w:tab w:val="left" w:pos="2640"/>
        </w:tabs>
        <w:rPr>
          <w:rFonts w:ascii="Helvetica Neue" w:hAnsi="Helvetica Neue"/>
        </w:rPr>
      </w:pPr>
    </w:p>
    <w:p w14:paraId="5B00EF7B" w14:textId="51A5C092" w:rsidR="00E062EF" w:rsidRDefault="00337354" w:rsidP="00E062EF">
      <w:pPr>
        <w:tabs>
          <w:tab w:val="left" w:pos="2640"/>
        </w:tabs>
        <w:rPr>
          <w:rFonts w:ascii="Helvetica Neue" w:hAnsi="Helvetica Neue"/>
        </w:rPr>
      </w:pPr>
      <w:bookmarkStart w:id="0" w:name="_GoBack"/>
      <w:bookmarkEnd w:id="0"/>
      <w:r>
        <w:rPr>
          <w:rFonts w:ascii="Helvetica Neue" w:hAnsi="Helvetica Neue"/>
        </w:rPr>
        <w:t>Open MEGA</w:t>
      </w:r>
      <w:r w:rsidR="00B8485C">
        <w:rPr>
          <w:rFonts w:ascii="Helvetica Neue" w:hAnsi="Helvetica Neue"/>
        </w:rPr>
        <w:t xml:space="preserve"> v</w:t>
      </w:r>
      <w:r w:rsidR="00A45A0B">
        <w:rPr>
          <w:rFonts w:ascii="Helvetica Neue" w:hAnsi="Helvetica Neue"/>
        </w:rPr>
        <w:t xml:space="preserve">7 </w:t>
      </w:r>
      <w:r>
        <w:rPr>
          <w:rFonts w:ascii="Helvetica Neue" w:hAnsi="Helvetica Neue"/>
        </w:rPr>
        <w:t>in your computer, you should see this window appear</w:t>
      </w:r>
      <w:r w:rsidR="00F271AF">
        <w:rPr>
          <w:rFonts w:ascii="Helvetica Neue" w:hAnsi="Helvetica Neue"/>
        </w:rPr>
        <w:t xml:space="preserve"> (Fig 1)</w:t>
      </w:r>
      <w:r>
        <w:rPr>
          <w:rFonts w:ascii="Helvetica Neue" w:hAnsi="Helvetica Neue"/>
        </w:rPr>
        <w:t>:</w:t>
      </w:r>
    </w:p>
    <w:p w14:paraId="15E72969" w14:textId="77777777" w:rsidR="00A1521B" w:rsidRDefault="00A1521B" w:rsidP="00E062EF">
      <w:pPr>
        <w:tabs>
          <w:tab w:val="left" w:pos="2640"/>
        </w:tabs>
        <w:rPr>
          <w:rFonts w:ascii="Helvetica Neue" w:hAnsi="Helvetica Neue"/>
        </w:rPr>
      </w:pPr>
    </w:p>
    <w:p w14:paraId="26C7376E" w14:textId="780D638C" w:rsidR="00A1521B" w:rsidRDefault="00A1521B" w:rsidP="00E062EF">
      <w:pPr>
        <w:tabs>
          <w:tab w:val="left" w:pos="2640"/>
        </w:tabs>
        <w:rPr>
          <w:rFonts w:ascii="Helvetica Neue" w:hAnsi="Helvetica Neue"/>
        </w:rPr>
      </w:pPr>
      <w:r>
        <w:rPr>
          <w:rFonts w:ascii="Helvetica Neue" w:hAnsi="Helvetica Neue"/>
          <w:noProof/>
          <w:lang w:val="en-US"/>
        </w:rPr>
        <w:lastRenderedPageBreak/>
        <w:drawing>
          <wp:inline distT="0" distB="0" distL="0" distR="0" wp14:anchorId="0004581D" wp14:editId="13C03A68">
            <wp:extent cx="4110925" cy="214602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11726" cy="2146442"/>
                    </a:xfrm>
                    <a:prstGeom prst="rect">
                      <a:avLst/>
                    </a:prstGeom>
                    <a:noFill/>
                    <a:ln>
                      <a:noFill/>
                    </a:ln>
                  </pic:spPr>
                </pic:pic>
              </a:graphicData>
            </a:graphic>
          </wp:inline>
        </w:drawing>
      </w:r>
    </w:p>
    <w:p w14:paraId="6384EF71" w14:textId="7DE2AA0C" w:rsidR="00B8485C" w:rsidRDefault="00B8485C" w:rsidP="00E062EF">
      <w:pPr>
        <w:tabs>
          <w:tab w:val="left" w:pos="2640"/>
        </w:tabs>
        <w:rPr>
          <w:rFonts w:ascii="Helvetica Neue" w:hAnsi="Helvetica Neue"/>
        </w:rPr>
      </w:pPr>
      <w:r w:rsidRPr="00B8485C">
        <w:rPr>
          <w:rFonts w:ascii="Helvetica Neue" w:hAnsi="Helvetica Neue"/>
          <w:b/>
        </w:rPr>
        <w:t>Fig 1.</w:t>
      </w:r>
      <w:r>
        <w:rPr>
          <w:rFonts w:ascii="Helvetica Neue" w:hAnsi="Helvetica Neue"/>
        </w:rPr>
        <w:t xml:space="preserve"> MEGA graphical interface</w:t>
      </w:r>
    </w:p>
    <w:p w14:paraId="508D6DEA" w14:textId="77777777" w:rsidR="00A1521B" w:rsidRDefault="00A1521B" w:rsidP="00E062EF">
      <w:pPr>
        <w:tabs>
          <w:tab w:val="left" w:pos="2640"/>
        </w:tabs>
        <w:rPr>
          <w:rFonts w:ascii="Helvetica Neue" w:hAnsi="Helvetica Neue"/>
        </w:rPr>
      </w:pPr>
    </w:p>
    <w:p w14:paraId="6B989B87" w14:textId="273C84B8" w:rsidR="00B8485C" w:rsidRDefault="00A1521B" w:rsidP="00E062EF">
      <w:pPr>
        <w:tabs>
          <w:tab w:val="left" w:pos="2640"/>
        </w:tabs>
        <w:rPr>
          <w:rFonts w:ascii="Helvetica Neue" w:hAnsi="Helvetica Neue"/>
        </w:rPr>
      </w:pPr>
      <w:r>
        <w:rPr>
          <w:rFonts w:ascii="Helvetica Neue" w:hAnsi="Helvetica Neue"/>
        </w:rPr>
        <w:t xml:space="preserve">Click on </w:t>
      </w:r>
      <w:r w:rsidRPr="00A1521B">
        <w:rPr>
          <w:rFonts w:ascii="Helvetica Neue" w:hAnsi="Helvetica Neue"/>
          <w:i/>
        </w:rPr>
        <w:t>Data</w:t>
      </w:r>
      <w:r>
        <w:rPr>
          <w:rFonts w:ascii="Helvetica Neue" w:hAnsi="Helvetica Neue"/>
        </w:rPr>
        <w:t xml:space="preserve"> and then on </w:t>
      </w:r>
      <w:r w:rsidRPr="00A1521B">
        <w:rPr>
          <w:rFonts w:ascii="Helvetica Neue" w:hAnsi="Helvetica Neue"/>
          <w:i/>
        </w:rPr>
        <w:t>Open A File/Session…</w:t>
      </w:r>
      <w:r>
        <w:rPr>
          <w:rFonts w:ascii="Helvetica Neue" w:hAnsi="Helvetica Neue"/>
        </w:rPr>
        <w:t xml:space="preserve"> Find the file </w:t>
      </w:r>
      <w:r w:rsidR="00E10378">
        <w:rPr>
          <w:rFonts w:ascii="Courier" w:hAnsi="Courier"/>
        </w:rPr>
        <w:t>EBOV_N2</w:t>
      </w:r>
      <w:r w:rsidR="00E10378" w:rsidRPr="00E062EF">
        <w:rPr>
          <w:rFonts w:ascii="Courier" w:hAnsi="Courier"/>
        </w:rPr>
        <w:t>_</w:t>
      </w:r>
      <w:r w:rsidR="00E10378">
        <w:rPr>
          <w:rFonts w:ascii="Courier" w:hAnsi="Courier"/>
        </w:rPr>
        <w:t>unaligned_early_samples</w:t>
      </w:r>
      <w:r w:rsidR="00E10378" w:rsidRPr="00E062EF">
        <w:rPr>
          <w:rFonts w:ascii="Courier" w:hAnsi="Courier"/>
        </w:rPr>
        <w:t>.fasta</w:t>
      </w:r>
      <w:r>
        <w:rPr>
          <w:rFonts w:ascii="Helvetica Neue" w:hAnsi="Helvetica Neue"/>
        </w:rPr>
        <w:t xml:space="preserve">. </w:t>
      </w:r>
      <w:r w:rsidR="00B8485C">
        <w:rPr>
          <w:rFonts w:ascii="Helvetica Neue" w:hAnsi="Helvetica Neue"/>
        </w:rPr>
        <w:t xml:space="preserve">A window will come up, asking you whether you want to analyse the data or align it, select </w:t>
      </w:r>
      <w:r w:rsidR="00B8485C" w:rsidRPr="00B8485C">
        <w:rPr>
          <w:rFonts w:ascii="Helvetica Neue" w:hAnsi="Helvetica Neue"/>
          <w:i/>
        </w:rPr>
        <w:t>Align</w:t>
      </w:r>
      <w:r w:rsidR="00B8485C">
        <w:rPr>
          <w:rFonts w:ascii="Helvetica Neue" w:hAnsi="Helvetica Neue"/>
        </w:rPr>
        <w:t>:</w:t>
      </w:r>
    </w:p>
    <w:p w14:paraId="5C650927" w14:textId="77777777" w:rsidR="00B8485C" w:rsidRDefault="00B8485C" w:rsidP="00E062EF">
      <w:pPr>
        <w:tabs>
          <w:tab w:val="left" w:pos="2640"/>
        </w:tabs>
        <w:rPr>
          <w:rFonts w:ascii="Helvetica Neue" w:hAnsi="Helvetica Neue"/>
        </w:rPr>
      </w:pPr>
    </w:p>
    <w:p w14:paraId="14369721" w14:textId="3552A349" w:rsidR="00B8485C" w:rsidRDefault="00B8485C" w:rsidP="00E062EF">
      <w:pPr>
        <w:tabs>
          <w:tab w:val="left" w:pos="2640"/>
        </w:tabs>
        <w:rPr>
          <w:rFonts w:ascii="Helvetica Neue" w:hAnsi="Helvetica Neue"/>
        </w:rPr>
      </w:pPr>
      <w:r>
        <w:rPr>
          <w:rFonts w:ascii="Helvetica Neue" w:hAnsi="Helvetica Neue"/>
          <w:noProof/>
          <w:lang w:val="en-US"/>
        </w:rPr>
        <w:drawing>
          <wp:inline distT="0" distB="0" distL="0" distR="0" wp14:anchorId="681AB61D" wp14:editId="5EBF1491">
            <wp:extent cx="3996625" cy="279313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7074" cy="2793450"/>
                    </a:xfrm>
                    <a:prstGeom prst="rect">
                      <a:avLst/>
                    </a:prstGeom>
                    <a:noFill/>
                    <a:ln>
                      <a:noFill/>
                    </a:ln>
                  </pic:spPr>
                </pic:pic>
              </a:graphicData>
            </a:graphic>
          </wp:inline>
        </w:drawing>
      </w:r>
    </w:p>
    <w:p w14:paraId="26F0744D" w14:textId="71AA7D52" w:rsidR="00B8485C" w:rsidRDefault="00B8485C" w:rsidP="00E062EF">
      <w:pPr>
        <w:tabs>
          <w:tab w:val="left" w:pos="2640"/>
        </w:tabs>
        <w:rPr>
          <w:rFonts w:ascii="Helvetica Neue" w:hAnsi="Helvetica Neue"/>
        </w:rPr>
      </w:pPr>
      <w:r w:rsidRPr="00B8485C">
        <w:rPr>
          <w:rFonts w:ascii="Helvetica Neue" w:hAnsi="Helvetica Neue"/>
          <w:b/>
        </w:rPr>
        <w:t>Fig 2.</w:t>
      </w:r>
      <w:r>
        <w:rPr>
          <w:rFonts w:ascii="Helvetica Neue" w:hAnsi="Helvetica Neue"/>
        </w:rPr>
        <w:t xml:space="preserve"> Ebola virus nucleotide sequence data in MEGA.</w:t>
      </w:r>
    </w:p>
    <w:p w14:paraId="34969A57" w14:textId="77777777" w:rsidR="00B8485C" w:rsidRDefault="00B8485C" w:rsidP="00E062EF">
      <w:pPr>
        <w:tabs>
          <w:tab w:val="left" w:pos="2640"/>
        </w:tabs>
        <w:rPr>
          <w:rFonts w:ascii="Helvetica Neue" w:hAnsi="Helvetica Neue"/>
        </w:rPr>
      </w:pPr>
    </w:p>
    <w:p w14:paraId="50E234AA" w14:textId="5F3E3703" w:rsidR="00A07D36" w:rsidRDefault="00B8485C" w:rsidP="00E062EF">
      <w:pPr>
        <w:tabs>
          <w:tab w:val="left" w:pos="2640"/>
        </w:tabs>
        <w:rPr>
          <w:rFonts w:ascii="Helvetica Neue" w:hAnsi="Helvetica Neue"/>
        </w:rPr>
      </w:pPr>
      <w:r>
        <w:rPr>
          <w:rFonts w:ascii="Helvetica Neue" w:hAnsi="Helvetica Neue"/>
        </w:rPr>
        <w:t xml:space="preserve">You should see the sequence data, as shown in Fig 2. Each row corresponds to a sequence, and the columns are the different sites. Note that </w:t>
      </w:r>
      <w:r w:rsidR="00A07D36">
        <w:rPr>
          <w:rFonts w:ascii="Helvetica Neue" w:hAnsi="Helvetica Neue"/>
        </w:rPr>
        <w:t xml:space="preserve">individual sites do not appear aligned. That is, we could not consider them homologous. To align them, click on the </w:t>
      </w:r>
      <w:r w:rsidR="00A07D36">
        <w:rPr>
          <w:rFonts w:ascii="Helvetica Neue" w:hAnsi="Helvetica Neue"/>
          <w:noProof/>
          <w:lang w:val="en-US"/>
        </w:rPr>
        <w:drawing>
          <wp:inline distT="0" distB="0" distL="0" distR="0" wp14:anchorId="5381D319" wp14:editId="30CF9CCD">
            <wp:extent cx="252141" cy="224725"/>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141" cy="224725"/>
                    </a:xfrm>
                    <a:prstGeom prst="rect">
                      <a:avLst/>
                    </a:prstGeom>
                    <a:noFill/>
                    <a:ln>
                      <a:noFill/>
                    </a:ln>
                  </pic:spPr>
                </pic:pic>
              </a:graphicData>
            </a:graphic>
          </wp:inline>
        </w:drawing>
      </w:r>
      <w:r w:rsidR="00A07D36">
        <w:rPr>
          <w:rFonts w:ascii="Helvetica Neue" w:hAnsi="Helvetica Neue"/>
        </w:rPr>
        <w:t xml:space="preserve">symbol and select </w:t>
      </w:r>
      <w:r w:rsidR="00A07D36" w:rsidRPr="00A07D36">
        <w:rPr>
          <w:rFonts w:ascii="Helvetica Neue" w:hAnsi="Helvetica Neue"/>
          <w:i/>
        </w:rPr>
        <w:t>Align DNA</w:t>
      </w:r>
      <w:r w:rsidR="00A07D36">
        <w:rPr>
          <w:rFonts w:ascii="Helvetica Neue" w:hAnsi="Helvetica Neue"/>
        </w:rPr>
        <w:t xml:space="preserve">. This will conduct a sequence alignment using MUSCLE. If a window pops up, telling you whether it should select all the sequences, click </w:t>
      </w:r>
      <w:r w:rsidR="00A07D36" w:rsidRPr="00A07D36">
        <w:rPr>
          <w:rFonts w:ascii="Helvetica Neue" w:hAnsi="Helvetica Neue"/>
          <w:i/>
        </w:rPr>
        <w:t>OK</w:t>
      </w:r>
      <w:r w:rsidR="00A07D36">
        <w:rPr>
          <w:rFonts w:ascii="Helvetica Neue" w:hAnsi="Helvetica Neue"/>
        </w:rPr>
        <w:t>.</w:t>
      </w:r>
    </w:p>
    <w:p w14:paraId="2C3393EC" w14:textId="77777777" w:rsidR="00A07D36" w:rsidRDefault="00A07D36" w:rsidP="00E062EF">
      <w:pPr>
        <w:tabs>
          <w:tab w:val="left" w:pos="2640"/>
        </w:tabs>
        <w:rPr>
          <w:rFonts w:ascii="Helvetica Neue" w:hAnsi="Helvetica Neue"/>
        </w:rPr>
      </w:pPr>
    </w:p>
    <w:p w14:paraId="51BE8998" w14:textId="174052DC" w:rsidR="00A07D36" w:rsidRDefault="00A07D36" w:rsidP="00E062EF">
      <w:pPr>
        <w:tabs>
          <w:tab w:val="left" w:pos="2640"/>
        </w:tabs>
        <w:rPr>
          <w:rFonts w:ascii="Helvetica Neue" w:hAnsi="Helvetica Neue"/>
        </w:rPr>
      </w:pPr>
      <w:r>
        <w:rPr>
          <w:rFonts w:ascii="Helvetica Neue" w:hAnsi="Helvetica Neue"/>
        </w:rPr>
        <w:t>Next, a window wit</w:t>
      </w:r>
      <w:r w:rsidR="00F271AF">
        <w:rPr>
          <w:rFonts w:ascii="Helvetica Neue" w:hAnsi="Helvetica Neue"/>
        </w:rPr>
        <w:t>h alignment options will appear (Fig 3).</w:t>
      </w:r>
    </w:p>
    <w:p w14:paraId="15B1634A" w14:textId="57AFAE68" w:rsidR="00A07D36" w:rsidRDefault="00A07D36" w:rsidP="00E062EF">
      <w:pPr>
        <w:tabs>
          <w:tab w:val="left" w:pos="2640"/>
        </w:tabs>
        <w:rPr>
          <w:rFonts w:ascii="Helvetica Neue" w:hAnsi="Helvetica Neue"/>
        </w:rPr>
      </w:pPr>
      <w:r>
        <w:rPr>
          <w:rFonts w:ascii="Helvetica Neue" w:hAnsi="Helvetica Neue"/>
          <w:noProof/>
          <w:lang w:val="en-US"/>
        </w:rPr>
        <w:drawing>
          <wp:inline distT="0" distB="0" distL="0" distR="0" wp14:anchorId="7259894A" wp14:editId="50F8CEA1">
            <wp:extent cx="4108775" cy="2433234"/>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9022" cy="2433381"/>
                    </a:xfrm>
                    <a:prstGeom prst="rect">
                      <a:avLst/>
                    </a:prstGeom>
                    <a:noFill/>
                    <a:ln>
                      <a:noFill/>
                    </a:ln>
                  </pic:spPr>
                </pic:pic>
              </a:graphicData>
            </a:graphic>
          </wp:inline>
        </w:drawing>
      </w:r>
    </w:p>
    <w:p w14:paraId="412DFF97" w14:textId="35E05EB7" w:rsidR="00A07D36" w:rsidRDefault="00A07D36" w:rsidP="00E062EF">
      <w:pPr>
        <w:tabs>
          <w:tab w:val="left" w:pos="2640"/>
        </w:tabs>
        <w:rPr>
          <w:rFonts w:ascii="Helvetica Neue" w:hAnsi="Helvetica Neue"/>
        </w:rPr>
      </w:pPr>
      <w:r w:rsidRPr="00A07D36">
        <w:rPr>
          <w:rFonts w:ascii="Helvetica Neue" w:hAnsi="Helvetica Neue"/>
          <w:b/>
        </w:rPr>
        <w:t>Fig 3.</w:t>
      </w:r>
      <w:r>
        <w:rPr>
          <w:rFonts w:ascii="Helvetica Neue" w:hAnsi="Helvetica Neue"/>
        </w:rPr>
        <w:t xml:space="preserve"> Alignment options for the MUSCLE algorithm.</w:t>
      </w:r>
    </w:p>
    <w:p w14:paraId="7B9E7322" w14:textId="77777777" w:rsidR="00A07D36" w:rsidRDefault="00A07D36" w:rsidP="00E062EF">
      <w:pPr>
        <w:tabs>
          <w:tab w:val="left" w:pos="2640"/>
        </w:tabs>
        <w:rPr>
          <w:rFonts w:ascii="Helvetica Neue" w:hAnsi="Helvetica Neue"/>
        </w:rPr>
      </w:pPr>
    </w:p>
    <w:p w14:paraId="08B3EBB2" w14:textId="20183AA0" w:rsidR="00A07D36" w:rsidRDefault="00A07D36" w:rsidP="00E062EF">
      <w:pPr>
        <w:tabs>
          <w:tab w:val="left" w:pos="2640"/>
        </w:tabs>
        <w:rPr>
          <w:rFonts w:ascii="Helvetica Neue" w:hAnsi="Helvetica Neue"/>
        </w:rPr>
      </w:pPr>
      <w:r>
        <w:rPr>
          <w:rFonts w:ascii="Helvetica Neue" w:hAnsi="Helvetica Neue"/>
        </w:rPr>
        <w:t xml:space="preserve">Click </w:t>
      </w:r>
      <w:r w:rsidRPr="00A07D36">
        <w:rPr>
          <w:rFonts w:ascii="Helvetica Neue" w:hAnsi="Helvetica Neue"/>
          <w:i/>
        </w:rPr>
        <w:t>Compute</w:t>
      </w:r>
      <w:r>
        <w:rPr>
          <w:rFonts w:ascii="Helvetica Neue" w:hAnsi="Helvetica Neue"/>
        </w:rPr>
        <w:t xml:space="preserve">. The default options are fine for this analysis. In practice you can compare the results between different alignment options. For example, if the resulting alignment has too many gaps, you can increase the penalties for opening and extending gaps. You will see </w:t>
      </w:r>
      <w:r w:rsidR="00F271AF">
        <w:rPr>
          <w:rFonts w:ascii="Helvetica Neue" w:hAnsi="Helvetica Neue"/>
        </w:rPr>
        <w:t>a</w:t>
      </w:r>
      <w:r>
        <w:rPr>
          <w:rFonts w:ascii="Helvetica Neue" w:hAnsi="Helvetica Neue"/>
        </w:rPr>
        <w:t xml:space="preserve"> window appear</w:t>
      </w:r>
      <w:r w:rsidR="00F271AF">
        <w:rPr>
          <w:rFonts w:ascii="Helvetica Neue" w:hAnsi="Helvetica Neue"/>
        </w:rPr>
        <w:t xml:space="preserve"> (Fig 4)</w:t>
      </w:r>
      <w:r>
        <w:rPr>
          <w:rFonts w:ascii="Helvetica Neue" w:hAnsi="Helvetica Neue"/>
        </w:rPr>
        <w:t>, which shows the progr</w:t>
      </w:r>
      <w:r w:rsidR="00F271AF">
        <w:rPr>
          <w:rFonts w:ascii="Helvetica Neue" w:hAnsi="Helvetica Neue"/>
        </w:rPr>
        <w:t>ess of the alignment iterations.</w:t>
      </w:r>
    </w:p>
    <w:p w14:paraId="3C9826B6" w14:textId="77777777" w:rsidR="00A07D36" w:rsidRDefault="00A07D36" w:rsidP="00E062EF">
      <w:pPr>
        <w:tabs>
          <w:tab w:val="left" w:pos="2640"/>
        </w:tabs>
        <w:rPr>
          <w:rFonts w:ascii="Helvetica Neue" w:hAnsi="Helvetica Neue"/>
        </w:rPr>
      </w:pPr>
    </w:p>
    <w:p w14:paraId="2EE5818C" w14:textId="57216CBC" w:rsidR="00A07D36" w:rsidRDefault="00A07D36" w:rsidP="00E062EF">
      <w:pPr>
        <w:tabs>
          <w:tab w:val="left" w:pos="2640"/>
        </w:tabs>
        <w:rPr>
          <w:rFonts w:ascii="Helvetica Neue" w:hAnsi="Helvetica Neue"/>
        </w:rPr>
      </w:pPr>
      <w:r>
        <w:rPr>
          <w:rFonts w:ascii="Helvetica Neue" w:hAnsi="Helvetica Neue"/>
          <w:noProof/>
          <w:lang w:val="en-US"/>
        </w:rPr>
        <w:drawing>
          <wp:inline distT="0" distB="0" distL="0" distR="0" wp14:anchorId="1175FE17" wp14:editId="6471184B">
            <wp:extent cx="3425125" cy="2762917"/>
            <wp:effectExtent l="0" t="0" r="444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5274" cy="2763037"/>
                    </a:xfrm>
                    <a:prstGeom prst="rect">
                      <a:avLst/>
                    </a:prstGeom>
                    <a:noFill/>
                    <a:ln>
                      <a:noFill/>
                    </a:ln>
                  </pic:spPr>
                </pic:pic>
              </a:graphicData>
            </a:graphic>
          </wp:inline>
        </w:drawing>
      </w:r>
    </w:p>
    <w:p w14:paraId="61BDD60D" w14:textId="624322AB" w:rsidR="00A07D36" w:rsidRDefault="00A07D36" w:rsidP="00E062EF">
      <w:pPr>
        <w:tabs>
          <w:tab w:val="left" w:pos="2640"/>
        </w:tabs>
        <w:rPr>
          <w:rFonts w:ascii="Helvetica Neue" w:hAnsi="Helvetica Neue"/>
        </w:rPr>
      </w:pPr>
      <w:r w:rsidRPr="00A07D36">
        <w:rPr>
          <w:rFonts w:ascii="Helvetica Neue" w:hAnsi="Helvetica Neue"/>
          <w:b/>
        </w:rPr>
        <w:t>Fig 4.</w:t>
      </w:r>
      <w:r>
        <w:rPr>
          <w:rFonts w:ascii="Helvetica Neue" w:hAnsi="Helvetica Neue"/>
        </w:rPr>
        <w:t xml:space="preserve"> Progress of sequence alignment in MEGA.</w:t>
      </w:r>
    </w:p>
    <w:p w14:paraId="4495EFC2" w14:textId="77777777" w:rsidR="00A07D36" w:rsidRDefault="00A07D36" w:rsidP="00E062EF">
      <w:pPr>
        <w:tabs>
          <w:tab w:val="left" w:pos="2640"/>
        </w:tabs>
        <w:rPr>
          <w:rFonts w:ascii="Helvetica Neue" w:hAnsi="Helvetica Neue"/>
        </w:rPr>
      </w:pPr>
    </w:p>
    <w:p w14:paraId="471BC60F" w14:textId="33005FD1" w:rsidR="00A07D36" w:rsidRDefault="00A07D36" w:rsidP="00E062EF">
      <w:pPr>
        <w:tabs>
          <w:tab w:val="left" w:pos="2640"/>
        </w:tabs>
        <w:rPr>
          <w:rFonts w:ascii="Helvetica Neue" w:hAnsi="Helvetica Neue"/>
        </w:rPr>
      </w:pPr>
      <w:r>
        <w:rPr>
          <w:rFonts w:ascii="Helvetica Neue" w:hAnsi="Helvetica Neue"/>
        </w:rPr>
        <w:t xml:space="preserve">To see more details, click on </w:t>
      </w:r>
      <w:r w:rsidRPr="00A07D36">
        <w:rPr>
          <w:rFonts w:ascii="Helvetica Neue" w:hAnsi="Helvetica Neue"/>
          <w:i/>
        </w:rPr>
        <w:t>Command Line Output</w:t>
      </w:r>
      <w:r>
        <w:rPr>
          <w:rFonts w:ascii="Helvetica Neue" w:hAnsi="Helvetica Neue"/>
        </w:rPr>
        <w:t>. The analysis will run for a few minutes. Once it is complete, scroll horizontally to see the resulting alignment. Note that there are a few gaps, but the sequences now look aligned</w:t>
      </w:r>
      <w:r w:rsidR="00976B28">
        <w:rPr>
          <w:rFonts w:ascii="Helvetica Neue" w:hAnsi="Helvetica Neue"/>
        </w:rPr>
        <w:t xml:space="preserve"> (Fig 5)</w:t>
      </w:r>
      <w:r>
        <w:rPr>
          <w:rFonts w:ascii="Helvetica Neue" w:hAnsi="Helvetica Neue"/>
        </w:rPr>
        <w:t>.</w:t>
      </w:r>
    </w:p>
    <w:p w14:paraId="72BC382B" w14:textId="77777777" w:rsidR="00A07D36" w:rsidRDefault="00A07D36" w:rsidP="00E062EF">
      <w:pPr>
        <w:tabs>
          <w:tab w:val="left" w:pos="2640"/>
        </w:tabs>
        <w:rPr>
          <w:rFonts w:ascii="Helvetica Neue" w:hAnsi="Helvetica Neue"/>
        </w:rPr>
      </w:pPr>
    </w:p>
    <w:p w14:paraId="24C3F09D" w14:textId="7319D7B0" w:rsidR="00A07D36" w:rsidRDefault="00976B28" w:rsidP="00E062EF">
      <w:pPr>
        <w:tabs>
          <w:tab w:val="left" w:pos="2640"/>
        </w:tabs>
        <w:rPr>
          <w:rFonts w:ascii="Helvetica Neue" w:hAnsi="Helvetica Neue"/>
        </w:rPr>
      </w:pPr>
      <w:r>
        <w:rPr>
          <w:rFonts w:ascii="Helvetica Neue" w:hAnsi="Helvetica Neue"/>
          <w:noProof/>
          <w:lang w:val="en-US"/>
        </w:rPr>
        <w:drawing>
          <wp:inline distT="0" distB="0" distL="0" distR="0" wp14:anchorId="37167262" wp14:editId="390FECE8">
            <wp:extent cx="4339525" cy="26215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9573" cy="2621549"/>
                    </a:xfrm>
                    <a:prstGeom prst="rect">
                      <a:avLst/>
                    </a:prstGeom>
                    <a:noFill/>
                    <a:ln>
                      <a:noFill/>
                    </a:ln>
                  </pic:spPr>
                </pic:pic>
              </a:graphicData>
            </a:graphic>
          </wp:inline>
        </w:drawing>
      </w:r>
    </w:p>
    <w:p w14:paraId="30689F1B" w14:textId="38ACA1E8" w:rsidR="00976B28" w:rsidRDefault="00976B28" w:rsidP="00E062EF">
      <w:pPr>
        <w:tabs>
          <w:tab w:val="left" w:pos="2640"/>
        </w:tabs>
        <w:rPr>
          <w:rFonts w:ascii="Helvetica Neue" w:hAnsi="Helvetica Neue"/>
        </w:rPr>
      </w:pPr>
      <w:r w:rsidRPr="00976B28">
        <w:rPr>
          <w:rFonts w:ascii="Helvetica Neue" w:hAnsi="Helvetica Neue"/>
          <w:b/>
        </w:rPr>
        <w:t>Fig 5.</w:t>
      </w:r>
      <w:r>
        <w:rPr>
          <w:rFonts w:ascii="Helvetica Neue" w:hAnsi="Helvetica Neue"/>
        </w:rPr>
        <w:t xml:space="preserve"> Sequence alignment in MEGA with gaps.</w:t>
      </w:r>
    </w:p>
    <w:p w14:paraId="51CC059D" w14:textId="77777777" w:rsidR="00976B28" w:rsidRDefault="00976B28" w:rsidP="00E062EF">
      <w:pPr>
        <w:tabs>
          <w:tab w:val="left" w:pos="2640"/>
        </w:tabs>
        <w:rPr>
          <w:rFonts w:ascii="Helvetica Neue" w:hAnsi="Helvetica Neue"/>
        </w:rPr>
      </w:pPr>
    </w:p>
    <w:p w14:paraId="3343A742" w14:textId="7855CAF3" w:rsidR="00232205" w:rsidRDefault="00232205" w:rsidP="00E062EF">
      <w:pPr>
        <w:tabs>
          <w:tab w:val="left" w:pos="2640"/>
        </w:tabs>
        <w:rPr>
          <w:rFonts w:ascii="Courier" w:hAnsi="Courier"/>
        </w:rPr>
      </w:pPr>
      <w:r>
        <w:rPr>
          <w:rFonts w:ascii="Helvetica Neue" w:hAnsi="Helvetica Neue"/>
        </w:rPr>
        <w:t>We want to save the alignment. To do this</w:t>
      </w:r>
      <w:r w:rsidR="00563087">
        <w:rPr>
          <w:rFonts w:ascii="Helvetica Neue" w:hAnsi="Helvetica Neue"/>
        </w:rPr>
        <w:t xml:space="preserve">, </w:t>
      </w:r>
      <w:r>
        <w:rPr>
          <w:rFonts w:ascii="Helvetica Neue" w:hAnsi="Helvetica Neue"/>
        </w:rPr>
        <w:t xml:space="preserve">click on </w:t>
      </w:r>
      <w:r w:rsidRPr="00232205">
        <w:rPr>
          <w:rFonts w:ascii="Helvetica Neue" w:hAnsi="Helvetica Neue"/>
          <w:i/>
        </w:rPr>
        <w:t>Data</w:t>
      </w:r>
      <w:r>
        <w:rPr>
          <w:rFonts w:ascii="Helvetica Neue" w:hAnsi="Helvetica Neue"/>
        </w:rPr>
        <w:t xml:space="preserve">, and on </w:t>
      </w:r>
      <w:r w:rsidRPr="00232205">
        <w:rPr>
          <w:rFonts w:ascii="Helvetica Neue" w:hAnsi="Helvetica Neue"/>
          <w:i/>
        </w:rPr>
        <w:t>Export</w:t>
      </w:r>
      <w:r>
        <w:rPr>
          <w:rFonts w:ascii="Helvetica Neue" w:hAnsi="Helvetica Neue"/>
        </w:rPr>
        <w:t xml:space="preserve"> </w:t>
      </w:r>
      <w:r w:rsidR="001252C4">
        <w:rPr>
          <w:rFonts w:ascii="Helvetica Neue" w:hAnsi="Helvetica Neue"/>
          <w:i/>
        </w:rPr>
        <w:t>Alignment</w:t>
      </w:r>
      <w:r>
        <w:rPr>
          <w:rFonts w:ascii="Helvetica Neue" w:hAnsi="Helvetica Neue"/>
        </w:rPr>
        <w:t xml:space="preserve">. </w:t>
      </w:r>
      <w:r w:rsidR="001252C4">
        <w:rPr>
          <w:rFonts w:ascii="Helvetica Neue" w:hAnsi="Helvetica Neue"/>
        </w:rPr>
        <w:t xml:space="preserve">Select FASTA format and name it: </w:t>
      </w:r>
      <w:r w:rsidRPr="00616260">
        <w:rPr>
          <w:rFonts w:ascii="Courier" w:hAnsi="Courier"/>
        </w:rPr>
        <w:t>EBOV_N2_aligned_early_samples.fasta</w:t>
      </w:r>
    </w:p>
    <w:p w14:paraId="4BF3DD6B" w14:textId="77777777" w:rsidR="008D27E9" w:rsidRDefault="008D27E9" w:rsidP="00E062EF">
      <w:pPr>
        <w:tabs>
          <w:tab w:val="left" w:pos="2640"/>
        </w:tabs>
        <w:rPr>
          <w:rFonts w:ascii="Courier" w:hAnsi="Courier"/>
        </w:rPr>
      </w:pPr>
    </w:p>
    <w:p w14:paraId="658239CB" w14:textId="54E7595B" w:rsidR="008D27E9" w:rsidRPr="008D27E9" w:rsidRDefault="008D27E9" w:rsidP="00E062EF">
      <w:pPr>
        <w:tabs>
          <w:tab w:val="left" w:pos="2640"/>
        </w:tabs>
        <w:rPr>
          <w:rFonts w:ascii="Helvetica Neue" w:hAnsi="Helvetica Neue"/>
        </w:rPr>
      </w:pPr>
      <w:r w:rsidRPr="008D27E9">
        <w:rPr>
          <w:rFonts w:ascii="Helvetica Neue" w:hAnsi="Helvetica Neue"/>
        </w:rPr>
        <w:t xml:space="preserve">Repeat this step to save the file in </w:t>
      </w:r>
      <w:r w:rsidR="00A45A0B">
        <w:rPr>
          <w:rFonts w:ascii="Helvetica Neue" w:hAnsi="Helvetica Neue"/>
        </w:rPr>
        <w:t>Phylip</w:t>
      </w:r>
      <w:r w:rsidRPr="008D27E9">
        <w:rPr>
          <w:rFonts w:ascii="Helvetica Neue" w:hAnsi="Helvetica Neue"/>
        </w:rPr>
        <w:t xml:space="preserve"> format, and name it:</w:t>
      </w:r>
    </w:p>
    <w:p w14:paraId="1F0E61A8" w14:textId="79DB29ED" w:rsidR="008D27E9" w:rsidRPr="001252C4" w:rsidRDefault="008D27E9" w:rsidP="00E062EF">
      <w:pPr>
        <w:tabs>
          <w:tab w:val="left" w:pos="2640"/>
        </w:tabs>
        <w:rPr>
          <w:rFonts w:ascii="Helvetica Neue" w:hAnsi="Helvetica Neue"/>
        </w:rPr>
      </w:pPr>
      <w:r>
        <w:rPr>
          <w:rFonts w:ascii="Courier" w:hAnsi="Courier"/>
        </w:rPr>
        <w:t>EBOV_N2_aligned_early_samples.phy</w:t>
      </w:r>
    </w:p>
    <w:p w14:paraId="7246C893" w14:textId="77777777" w:rsidR="00BE1A4F" w:rsidRDefault="00BE1A4F" w:rsidP="00E062EF">
      <w:pPr>
        <w:tabs>
          <w:tab w:val="left" w:pos="2640"/>
        </w:tabs>
        <w:rPr>
          <w:rFonts w:ascii="Helvetica Neue" w:hAnsi="Helvetica Neue"/>
        </w:rPr>
      </w:pPr>
    </w:p>
    <w:p w14:paraId="457451E3" w14:textId="4A5BD80B" w:rsidR="00232205" w:rsidRPr="00BE1A4F" w:rsidRDefault="00BE1A4F" w:rsidP="00E062EF">
      <w:pPr>
        <w:tabs>
          <w:tab w:val="left" w:pos="2640"/>
        </w:tabs>
        <w:rPr>
          <w:rFonts w:ascii="Helvetica Neue" w:hAnsi="Helvetica Neue"/>
        </w:rPr>
      </w:pPr>
      <w:r>
        <w:rPr>
          <w:rFonts w:ascii="Helvetica Neue" w:hAnsi="Helvetica Neue"/>
        </w:rPr>
        <w:t>Close MEGA, do not save the working session -</w:t>
      </w:r>
      <w:r w:rsidR="00A8187D">
        <w:rPr>
          <w:rFonts w:ascii="Helvetica Neue" w:hAnsi="Helvetica Neue"/>
        </w:rPr>
        <w:t xml:space="preserve"> </w:t>
      </w:r>
      <w:r>
        <w:rPr>
          <w:rFonts w:ascii="Helvetica Neue" w:hAnsi="Helvetica Neue"/>
        </w:rPr>
        <w:t>we only need the alignment that we saved in the previous step.</w:t>
      </w:r>
    </w:p>
    <w:p w14:paraId="755239AC" w14:textId="77777777" w:rsidR="00212198" w:rsidRDefault="00212198" w:rsidP="00E062EF">
      <w:pPr>
        <w:tabs>
          <w:tab w:val="left" w:pos="2640"/>
        </w:tabs>
        <w:rPr>
          <w:rFonts w:ascii="Helvetica Neue" w:hAnsi="Helvetica Neue"/>
          <w:b/>
        </w:rPr>
      </w:pPr>
    </w:p>
    <w:p w14:paraId="71A9384B" w14:textId="3E0E3425" w:rsidR="00F64B71" w:rsidRPr="00F64B71" w:rsidRDefault="00F64B71" w:rsidP="00E062EF">
      <w:pPr>
        <w:tabs>
          <w:tab w:val="left" w:pos="2640"/>
        </w:tabs>
        <w:rPr>
          <w:rFonts w:ascii="Helvetica Neue" w:hAnsi="Helvetica Neue"/>
        </w:rPr>
      </w:pPr>
      <w:r w:rsidRPr="00F64B71">
        <w:rPr>
          <w:rFonts w:ascii="Helvetica Neue" w:hAnsi="Helvetica Neue"/>
        </w:rPr>
        <w:t xml:space="preserve">Open the alignment saved in fasta and phylip format in a text editor and </w:t>
      </w:r>
      <w:r>
        <w:rPr>
          <w:rFonts w:ascii="Helvetica Neue" w:hAnsi="Helvetica Neue"/>
        </w:rPr>
        <w:t>get some familiarity with how they differ</w:t>
      </w:r>
      <w:r w:rsidRPr="00F64B71">
        <w:rPr>
          <w:rFonts w:ascii="Helvetica Neue" w:hAnsi="Helvetica Neue"/>
        </w:rPr>
        <w:t xml:space="preserve">. </w:t>
      </w:r>
      <w:r>
        <w:rPr>
          <w:rFonts w:ascii="Helvetica Neue" w:hAnsi="Helvetica Neue"/>
        </w:rPr>
        <w:t>Some p</w:t>
      </w:r>
      <w:r w:rsidRPr="00F64B71">
        <w:rPr>
          <w:rFonts w:ascii="Helvetica Neue" w:hAnsi="Helvetica Neue"/>
        </w:rPr>
        <w:t>hylogenetics programs nowadays accept many com</w:t>
      </w:r>
      <w:r>
        <w:rPr>
          <w:rFonts w:ascii="Helvetica Neue" w:hAnsi="Helvetica Neue"/>
        </w:rPr>
        <w:t>mon sequence alignment formats, but some programs</w:t>
      </w:r>
      <w:r w:rsidR="00F102BC">
        <w:rPr>
          <w:rFonts w:ascii="Helvetica Neue" w:hAnsi="Helvetica Neue"/>
        </w:rPr>
        <w:t>,</w:t>
      </w:r>
      <w:r>
        <w:rPr>
          <w:rFonts w:ascii="Helvetica Neue" w:hAnsi="Helvetica Neue"/>
        </w:rPr>
        <w:t xml:space="preserve"> like PhyML</w:t>
      </w:r>
      <w:r w:rsidR="00F102BC">
        <w:rPr>
          <w:rFonts w:ascii="Helvetica Neue" w:hAnsi="Helvetica Neue"/>
        </w:rPr>
        <w:t>,</w:t>
      </w:r>
      <w:r>
        <w:rPr>
          <w:rFonts w:ascii="Helvetica Neue" w:hAnsi="Helvetica Neue"/>
        </w:rPr>
        <w:t xml:space="preserve"> are very specific about the format they accept. </w:t>
      </w:r>
    </w:p>
    <w:p w14:paraId="31413A20" w14:textId="77777777" w:rsidR="0029425A" w:rsidRDefault="0029425A" w:rsidP="00E062EF">
      <w:pPr>
        <w:tabs>
          <w:tab w:val="left" w:pos="2640"/>
        </w:tabs>
        <w:rPr>
          <w:rFonts w:ascii="Helvetica Neue" w:hAnsi="Helvetica Neue"/>
          <w:b/>
        </w:rPr>
      </w:pPr>
    </w:p>
    <w:p w14:paraId="1B004B0D" w14:textId="1B5756DC" w:rsidR="00976B28" w:rsidRDefault="00563087" w:rsidP="00E062EF">
      <w:pPr>
        <w:tabs>
          <w:tab w:val="left" w:pos="2640"/>
        </w:tabs>
        <w:rPr>
          <w:rFonts w:ascii="Helvetica Neue" w:hAnsi="Helvetica Neue"/>
          <w:b/>
        </w:rPr>
      </w:pPr>
      <w:r>
        <w:rPr>
          <w:rFonts w:ascii="Helvetica Neue" w:hAnsi="Helvetica Neue"/>
          <w:b/>
        </w:rPr>
        <w:t>Practical 1b: Model selection in MEGA</w:t>
      </w:r>
    </w:p>
    <w:p w14:paraId="6132C29E" w14:textId="77777777" w:rsidR="00563087" w:rsidRDefault="00563087" w:rsidP="00563087">
      <w:pPr>
        <w:tabs>
          <w:tab w:val="left" w:pos="2640"/>
        </w:tabs>
        <w:rPr>
          <w:rFonts w:ascii="Helvetica Neue" w:hAnsi="Helvetica Neue"/>
        </w:rPr>
      </w:pPr>
    </w:p>
    <w:p w14:paraId="736113AB" w14:textId="77777777" w:rsidR="00563087" w:rsidRDefault="00563087" w:rsidP="00563087">
      <w:pPr>
        <w:tabs>
          <w:tab w:val="left" w:pos="2640"/>
        </w:tabs>
        <w:rPr>
          <w:rFonts w:ascii="Helvetica Neue" w:hAnsi="Helvetica Neue"/>
          <w:b/>
        </w:rPr>
      </w:pPr>
      <w:r>
        <w:rPr>
          <w:rFonts w:ascii="Helvetica Neue" w:hAnsi="Helvetica Neue"/>
          <w:b/>
        </w:rPr>
        <w:t>Data set</w:t>
      </w:r>
    </w:p>
    <w:p w14:paraId="091F915D" w14:textId="77777777" w:rsidR="00212198" w:rsidRPr="00212198" w:rsidRDefault="00563087" w:rsidP="00563087">
      <w:pPr>
        <w:pStyle w:val="ListParagraph"/>
        <w:numPr>
          <w:ilvl w:val="0"/>
          <w:numId w:val="1"/>
        </w:numPr>
        <w:tabs>
          <w:tab w:val="left" w:pos="2640"/>
        </w:tabs>
        <w:rPr>
          <w:rFonts w:ascii="Courier" w:hAnsi="Courier"/>
        </w:rPr>
      </w:pPr>
      <w:r w:rsidRPr="00E062EF">
        <w:rPr>
          <w:rFonts w:ascii="Helvetica Neue" w:hAnsi="Helvetica Neue"/>
        </w:rPr>
        <w:t xml:space="preserve">Sequence alignment in fasta </w:t>
      </w:r>
      <w:r>
        <w:rPr>
          <w:rFonts w:ascii="Helvetica Neue" w:hAnsi="Helvetica Neue"/>
        </w:rPr>
        <w:t xml:space="preserve">format of samples collected before the 2013-2016 epidemic: </w:t>
      </w:r>
    </w:p>
    <w:p w14:paraId="4C94A902" w14:textId="3B1DD9A4" w:rsidR="002F6F78" w:rsidRPr="002F6F78" w:rsidRDefault="00212198" w:rsidP="002F6F78">
      <w:pPr>
        <w:pStyle w:val="ListParagraph"/>
        <w:tabs>
          <w:tab w:val="left" w:pos="2640"/>
        </w:tabs>
        <w:rPr>
          <w:rFonts w:ascii="Courier" w:hAnsi="Courier"/>
        </w:rPr>
      </w:pPr>
      <w:r w:rsidRPr="00616260">
        <w:rPr>
          <w:rFonts w:ascii="Courier" w:hAnsi="Courier"/>
        </w:rPr>
        <w:t>EBO</w:t>
      </w:r>
      <w:r w:rsidR="002F6F78">
        <w:rPr>
          <w:rFonts w:ascii="Courier" w:hAnsi="Courier"/>
        </w:rPr>
        <w:t>V_N2_aligned_early_samples.</w:t>
      </w:r>
      <w:r w:rsidR="003A581F">
        <w:rPr>
          <w:rFonts w:ascii="Courier" w:hAnsi="Courier"/>
        </w:rPr>
        <w:t>fasta</w:t>
      </w:r>
    </w:p>
    <w:p w14:paraId="20154FE0" w14:textId="77777777" w:rsidR="00563087" w:rsidRDefault="00563087" w:rsidP="00563087">
      <w:pPr>
        <w:tabs>
          <w:tab w:val="left" w:pos="2640"/>
        </w:tabs>
        <w:rPr>
          <w:rFonts w:ascii="Courier" w:hAnsi="Courier"/>
        </w:rPr>
      </w:pPr>
    </w:p>
    <w:p w14:paraId="6CA5FBBF" w14:textId="77777777" w:rsidR="00563087" w:rsidRPr="00E062EF" w:rsidRDefault="00563087" w:rsidP="00563087">
      <w:pPr>
        <w:tabs>
          <w:tab w:val="left" w:pos="2640"/>
        </w:tabs>
        <w:rPr>
          <w:rFonts w:ascii="Helvetica Neue" w:hAnsi="Helvetica Neue"/>
          <w:b/>
        </w:rPr>
      </w:pPr>
      <w:r w:rsidRPr="00E062EF">
        <w:rPr>
          <w:rFonts w:ascii="Helvetica Neue" w:hAnsi="Helvetica Neue"/>
          <w:b/>
        </w:rPr>
        <w:t>Software</w:t>
      </w:r>
    </w:p>
    <w:p w14:paraId="36B7B125" w14:textId="2705C828" w:rsidR="00563087" w:rsidRDefault="00B656A9" w:rsidP="00563087">
      <w:pPr>
        <w:pStyle w:val="ListParagraph"/>
        <w:numPr>
          <w:ilvl w:val="0"/>
          <w:numId w:val="1"/>
        </w:numPr>
        <w:tabs>
          <w:tab w:val="left" w:pos="2640"/>
        </w:tabs>
        <w:rPr>
          <w:rFonts w:ascii="Helvetica Neue" w:hAnsi="Helvetica Neue"/>
        </w:rPr>
      </w:pPr>
      <w:r>
        <w:rPr>
          <w:rFonts w:ascii="Helvetica Neue" w:hAnsi="Helvetica Neue"/>
        </w:rPr>
        <w:t>M</w:t>
      </w:r>
      <w:r w:rsidR="00A45A0B">
        <w:rPr>
          <w:rFonts w:ascii="Helvetica Neue" w:hAnsi="Helvetica Neue"/>
        </w:rPr>
        <w:t>EGA v7</w:t>
      </w:r>
      <w:r w:rsidR="00563087">
        <w:rPr>
          <w:rFonts w:ascii="Helvetica Neue" w:hAnsi="Helvetica Neue"/>
        </w:rPr>
        <w:t xml:space="preserve"> (</w:t>
      </w:r>
      <w:r w:rsidR="00563087" w:rsidRPr="005C3981">
        <w:rPr>
          <w:rFonts w:ascii="Helvetica Neue" w:hAnsi="Helvetica Neue"/>
        </w:rPr>
        <w:t>megasoftware.net</w:t>
      </w:r>
      <w:r w:rsidR="00563087">
        <w:rPr>
          <w:rFonts w:ascii="Helvetica Neue" w:hAnsi="Helvetica Neue"/>
        </w:rPr>
        <w:t>)</w:t>
      </w:r>
    </w:p>
    <w:p w14:paraId="33889F63" w14:textId="3B4BACD9" w:rsidR="00563087" w:rsidRDefault="00563087" w:rsidP="00563087">
      <w:pPr>
        <w:tabs>
          <w:tab w:val="left" w:pos="2640"/>
        </w:tabs>
        <w:rPr>
          <w:rFonts w:ascii="Helvetica Neue" w:hAnsi="Helvetica Neue"/>
          <w:b/>
        </w:rPr>
      </w:pPr>
    </w:p>
    <w:p w14:paraId="3DF0DDB8" w14:textId="77777777" w:rsidR="003A581F" w:rsidRDefault="00B656A9" w:rsidP="003A581F">
      <w:pPr>
        <w:tabs>
          <w:tab w:val="left" w:pos="2640"/>
        </w:tabs>
        <w:rPr>
          <w:rFonts w:ascii="Helvetica Neue" w:hAnsi="Helvetica Neue"/>
        </w:rPr>
      </w:pPr>
      <w:r w:rsidRPr="003A581F">
        <w:rPr>
          <w:rFonts w:ascii="Helvetica Neue" w:hAnsi="Helvetica Neue"/>
        </w:rPr>
        <w:t xml:space="preserve">Open MEGA and click on </w:t>
      </w:r>
      <w:r w:rsidR="003A581F" w:rsidRPr="003A581F">
        <w:rPr>
          <w:rFonts w:ascii="Helvetica Neue" w:hAnsi="Helvetica Neue"/>
          <w:i/>
        </w:rPr>
        <w:t>Data</w:t>
      </w:r>
      <w:r w:rsidR="003A581F" w:rsidRPr="003A581F">
        <w:rPr>
          <w:rFonts w:ascii="Helvetica Neue" w:hAnsi="Helvetica Neue"/>
        </w:rPr>
        <w:t xml:space="preserve">, </w:t>
      </w:r>
      <w:r w:rsidR="003A581F" w:rsidRPr="003A581F">
        <w:rPr>
          <w:rFonts w:ascii="Helvetica Neue" w:hAnsi="Helvetica Neue"/>
          <w:i/>
        </w:rPr>
        <w:t>Open A File/Session</w:t>
      </w:r>
      <w:r w:rsidR="003A581F" w:rsidRPr="003A581F">
        <w:rPr>
          <w:rFonts w:ascii="Helvetica Neue" w:hAnsi="Helvetica Neue"/>
        </w:rPr>
        <w:t>, and find the alignment from the previous prac (</w:t>
      </w:r>
      <w:r w:rsidR="003A581F" w:rsidRPr="003A581F">
        <w:rPr>
          <w:rFonts w:ascii="Courier" w:hAnsi="Courier"/>
        </w:rPr>
        <w:t>EBOV_N2_aligned_early_samples.fasta</w:t>
      </w:r>
      <w:r w:rsidR="003A581F" w:rsidRPr="003A581F">
        <w:rPr>
          <w:rFonts w:ascii="Helvetica Neue" w:hAnsi="Helvetica Neue"/>
        </w:rPr>
        <w:t>).</w:t>
      </w:r>
      <w:r w:rsidR="003A581F">
        <w:rPr>
          <w:rFonts w:ascii="Helvetica Neue" w:hAnsi="Helvetica Neue"/>
        </w:rPr>
        <w:t xml:space="preserve"> The program will ask you whether you want to analyse or align the data. Select </w:t>
      </w:r>
      <w:r w:rsidR="003A581F" w:rsidRPr="003A581F">
        <w:rPr>
          <w:rFonts w:ascii="Helvetica Neue" w:hAnsi="Helvetica Neue"/>
          <w:i/>
        </w:rPr>
        <w:t>Analyze</w:t>
      </w:r>
      <w:r w:rsidR="003A581F">
        <w:rPr>
          <w:rFonts w:ascii="Helvetica Neue" w:hAnsi="Helvetica Neue"/>
        </w:rPr>
        <w:t xml:space="preserve">. </w:t>
      </w:r>
    </w:p>
    <w:p w14:paraId="503916DA" w14:textId="77777777" w:rsidR="003A581F" w:rsidRDefault="003A581F" w:rsidP="003A581F">
      <w:pPr>
        <w:tabs>
          <w:tab w:val="left" w:pos="2640"/>
        </w:tabs>
        <w:rPr>
          <w:rFonts w:ascii="Helvetica Neue" w:hAnsi="Helvetica Neue"/>
        </w:rPr>
      </w:pPr>
    </w:p>
    <w:p w14:paraId="58838B28" w14:textId="5C527424" w:rsidR="00B656A9" w:rsidRDefault="003A581F" w:rsidP="003A581F">
      <w:pPr>
        <w:tabs>
          <w:tab w:val="left" w:pos="2640"/>
        </w:tabs>
        <w:rPr>
          <w:rFonts w:ascii="Helvetica Neue" w:hAnsi="Helvetica Neue"/>
        </w:rPr>
      </w:pPr>
      <w:r>
        <w:rPr>
          <w:rFonts w:ascii="Helvetica Neue" w:hAnsi="Helvetica Neue"/>
        </w:rPr>
        <w:t xml:space="preserve">MEA will then ask you whether the data correspond to nucleotide or protein sequences. Select </w:t>
      </w:r>
      <w:r w:rsidRPr="003A581F">
        <w:rPr>
          <w:rFonts w:ascii="Helvetica Neue" w:hAnsi="Helvetica Neue"/>
          <w:i/>
        </w:rPr>
        <w:t>Nucleotide Sequences</w:t>
      </w:r>
      <w:r>
        <w:rPr>
          <w:rFonts w:ascii="Helvetica Neue" w:hAnsi="Helvetica Neue"/>
        </w:rPr>
        <w:t xml:space="preserve"> and click OK. It will also ask whether the data are protein coding sequences. Click on </w:t>
      </w:r>
      <w:r w:rsidRPr="003A581F">
        <w:rPr>
          <w:rFonts w:ascii="Helvetica Neue" w:hAnsi="Helvetica Neue"/>
          <w:i/>
        </w:rPr>
        <w:t>No</w:t>
      </w:r>
      <w:r>
        <w:rPr>
          <w:rFonts w:ascii="Helvetica Neue" w:hAnsi="Helvetica Neue"/>
        </w:rPr>
        <w:t>. Although they correspond to a protein-coding gene, codon models are very computationally intensive, so we will use nucleotide models instead.</w:t>
      </w:r>
    </w:p>
    <w:p w14:paraId="623E6A1C" w14:textId="77777777" w:rsidR="003A581F" w:rsidRDefault="003A581F" w:rsidP="003A581F">
      <w:pPr>
        <w:tabs>
          <w:tab w:val="left" w:pos="2640"/>
        </w:tabs>
        <w:rPr>
          <w:rFonts w:ascii="Helvetica Neue" w:hAnsi="Helvetica Neue"/>
        </w:rPr>
      </w:pPr>
    </w:p>
    <w:p w14:paraId="0F7996A2" w14:textId="5A73D541" w:rsidR="003A581F" w:rsidRDefault="003A581F" w:rsidP="003A581F">
      <w:pPr>
        <w:tabs>
          <w:tab w:val="left" w:pos="2640"/>
        </w:tabs>
        <w:rPr>
          <w:rFonts w:ascii="Helvetica Neue" w:hAnsi="Helvetica Neue"/>
        </w:rPr>
      </w:pPr>
      <w:r>
        <w:rPr>
          <w:rFonts w:ascii="Helvetica Neue" w:hAnsi="Helvetica Neue"/>
        </w:rPr>
        <w:t xml:space="preserve">Once the data are loaded in MEGA, click the </w:t>
      </w:r>
      <w:r>
        <w:rPr>
          <w:rFonts w:ascii="Helvetica Neue" w:hAnsi="Helvetica Neue"/>
          <w:noProof/>
          <w:lang w:val="en-US"/>
        </w:rPr>
        <w:drawing>
          <wp:inline distT="0" distB="0" distL="0" distR="0" wp14:anchorId="6715D70F" wp14:editId="29FE3589">
            <wp:extent cx="478510" cy="384730"/>
            <wp:effectExtent l="0" t="0" r="444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510" cy="384730"/>
                    </a:xfrm>
                    <a:prstGeom prst="rect">
                      <a:avLst/>
                    </a:prstGeom>
                    <a:noFill/>
                    <a:ln>
                      <a:noFill/>
                    </a:ln>
                  </pic:spPr>
                </pic:pic>
              </a:graphicData>
            </a:graphic>
          </wp:inline>
        </w:drawing>
      </w:r>
      <w:r w:rsidRPr="003A581F">
        <w:rPr>
          <w:rFonts w:ascii="Helvetica Neue" w:hAnsi="Helvetica Neue"/>
        </w:rPr>
        <w:t xml:space="preserve"> </w:t>
      </w:r>
      <w:r>
        <w:rPr>
          <w:rFonts w:ascii="Helvetica Neue" w:hAnsi="Helvetica Neue"/>
        </w:rPr>
        <w:t xml:space="preserve">button and select </w:t>
      </w:r>
      <w:r>
        <w:rPr>
          <w:rFonts w:ascii="Helvetica Neue" w:hAnsi="Helvetica Neue"/>
          <w:i/>
        </w:rPr>
        <w:t>Find Best DNA/Protein Models (ML)…</w:t>
      </w:r>
      <w:r>
        <w:rPr>
          <w:rFonts w:ascii="Helvetica Neue" w:hAnsi="Helvetica Neue"/>
        </w:rPr>
        <w:t xml:space="preserve"> If it asks you whether you want to use the active data, select Yes. The window in Fig 1 will appear.</w:t>
      </w:r>
    </w:p>
    <w:p w14:paraId="0C6359AC" w14:textId="7C7FE43F" w:rsidR="003A581F" w:rsidRPr="003A581F" w:rsidRDefault="003A581F" w:rsidP="003A581F">
      <w:pPr>
        <w:tabs>
          <w:tab w:val="left" w:pos="2640"/>
        </w:tabs>
        <w:rPr>
          <w:rFonts w:ascii="Helvetica Neue" w:hAnsi="Helvetica Neue"/>
        </w:rPr>
      </w:pPr>
      <w:r>
        <w:rPr>
          <w:rFonts w:ascii="Helvetica Neue" w:hAnsi="Helvetica Neue"/>
          <w:noProof/>
          <w:lang w:val="en-US"/>
        </w:rPr>
        <w:drawing>
          <wp:inline distT="0" distB="0" distL="0" distR="0" wp14:anchorId="27ABEA88" wp14:editId="3DC0F3F6">
            <wp:extent cx="5270500" cy="2915767"/>
            <wp:effectExtent l="0" t="0" r="0" b="571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915767"/>
                    </a:xfrm>
                    <a:prstGeom prst="rect">
                      <a:avLst/>
                    </a:prstGeom>
                    <a:noFill/>
                    <a:ln>
                      <a:noFill/>
                    </a:ln>
                  </pic:spPr>
                </pic:pic>
              </a:graphicData>
            </a:graphic>
          </wp:inline>
        </w:drawing>
      </w:r>
    </w:p>
    <w:p w14:paraId="59FE14AD" w14:textId="2E5C083F" w:rsidR="003A581F" w:rsidRDefault="003A581F" w:rsidP="003A581F">
      <w:pPr>
        <w:tabs>
          <w:tab w:val="left" w:pos="2640"/>
        </w:tabs>
        <w:rPr>
          <w:rFonts w:ascii="Helvetica Neue" w:hAnsi="Helvetica Neue"/>
        </w:rPr>
      </w:pPr>
      <w:r w:rsidRPr="003A581F">
        <w:rPr>
          <w:rFonts w:ascii="Helvetica Neue" w:hAnsi="Helvetica Neue"/>
          <w:b/>
        </w:rPr>
        <w:t>Fig 1.</w:t>
      </w:r>
      <w:r>
        <w:rPr>
          <w:rFonts w:ascii="Helvetica Neue" w:hAnsi="Helvetica Neue"/>
        </w:rPr>
        <w:t xml:space="preserve"> Substitution model selection menu.</w:t>
      </w:r>
    </w:p>
    <w:p w14:paraId="79C23D88" w14:textId="77777777" w:rsidR="00324E06" w:rsidRDefault="00324E06" w:rsidP="003A581F">
      <w:pPr>
        <w:tabs>
          <w:tab w:val="left" w:pos="2640"/>
        </w:tabs>
        <w:rPr>
          <w:rFonts w:ascii="Helvetica Neue" w:hAnsi="Helvetica Neue"/>
        </w:rPr>
      </w:pPr>
    </w:p>
    <w:p w14:paraId="2BBF801F" w14:textId="52308DDC" w:rsidR="00324E06" w:rsidRDefault="00324E06" w:rsidP="003A581F">
      <w:pPr>
        <w:tabs>
          <w:tab w:val="left" w:pos="2640"/>
        </w:tabs>
        <w:rPr>
          <w:rFonts w:ascii="Helvetica Neue" w:hAnsi="Helvetica Neue"/>
        </w:rPr>
      </w:pPr>
      <w:r>
        <w:rPr>
          <w:rFonts w:ascii="Helvetica Neue" w:hAnsi="Helvetica Neue"/>
        </w:rPr>
        <w:t xml:space="preserve">The default settings for the model selection procedure are fine. Click on </w:t>
      </w:r>
      <w:r w:rsidRPr="00324E06">
        <w:rPr>
          <w:rFonts w:ascii="Helvetica Neue" w:hAnsi="Helvetica Neue"/>
          <w:i/>
        </w:rPr>
        <w:t>Compute</w:t>
      </w:r>
      <w:r>
        <w:rPr>
          <w:rFonts w:ascii="Helvetica Neue" w:hAnsi="Helvetica Neue"/>
        </w:rPr>
        <w:t xml:space="preserve">. </w:t>
      </w:r>
      <w:r w:rsidR="00530D55">
        <w:rPr>
          <w:rFonts w:ascii="Helvetica Neue" w:hAnsi="Helvetica Neue"/>
        </w:rPr>
        <w:t>A window with the progress of the analysis will appear (Fig 2).</w:t>
      </w:r>
    </w:p>
    <w:p w14:paraId="64D81F2A" w14:textId="77777777" w:rsidR="00530D55" w:rsidRDefault="00530D55" w:rsidP="003A581F">
      <w:pPr>
        <w:tabs>
          <w:tab w:val="left" w:pos="2640"/>
        </w:tabs>
        <w:rPr>
          <w:rFonts w:ascii="Helvetica Neue" w:hAnsi="Helvetica Neue"/>
        </w:rPr>
      </w:pPr>
    </w:p>
    <w:p w14:paraId="2BBF1793" w14:textId="603CF32F" w:rsidR="00530D55" w:rsidRDefault="00530D55" w:rsidP="003A581F">
      <w:pPr>
        <w:tabs>
          <w:tab w:val="left" w:pos="2640"/>
        </w:tabs>
        <w:rPr>
          <w:rFonts w:ascii="Courier" w:hAnsi="Courier"/>
        </w:rPr>
      </w:pPr>
      <w:r>
        <w:rPr>
          <w:rFonts w:ascii="Courier" w:hAnsi="Courier"/>
          <w:noProof/>
          <w:lang w:val="en-US"/>
        </w:rPr>
        <w:drawing>
          <wp:inline distT="0" distB="0" distL="0" distR="0" wp14:anchorId="28035C15" wp14:editId="4B24B295">
            <wp:extent cx="5270500" cy="3109282"/>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109282"/>
                    </a:xfrm>
                    <a:prstGeom prst="rect">
                      <a:avLst/>
                    </a:prstGeom>
                    <a:noFill/>
                    <a:ln>
                      <a:noFill/>
                    </a:ln>
                  </pic:spPr>
                </pic:pic>
              </a:graphicData>
            </a:graphic>
          </wp:inline>
        </w:drawing>
      </w:r>
    </w:p>
    <w:p w14:paraId="59E3CDDA" w14:textId="135D083A" w:rsidR="00530D55" w:rsidRDefault="00530D55" w:rsidP="003A581F">
      <w:pPr>
        <w:tabs>
          <w:tab w:val="left" w:pos="2640"/>
        </w:tabs>
        <w:rPr>
          <w:rFonts w:ascii="Helvetica Neue" w:hAnsi="Helvetica Neue"/>
        </w:rPr>
      </w:pPr>
      <w:r w:rsidRPr="00530D55">
        <w:rPr>
          <w:rFonts w:ascii="Helvetica Neue" w:hAnsi="Helvetica Neue"/>
          <w:b/>
        </w:rPr>
        <w:t>Fig 2.</w:t>
      </w:r>
      <w:r w:rsidRPr="00530D55">
        <w:rPr>
          <w:rFonts w:ascii="Helvetica Neue" w:hAnsi="Helvetica Neue"/>
        </w:rPr>
        <w:t xml:space="preserve"> Progress of model selection in MEGA.</w:t>
      </w:r>
    </w:p>
    <w:p w14:paraId="6CBC9472" w14:textId="77777777" w:rsidR="00697C89" w:rsidRDefault="00697C89" w:rsidP="003A581F">
      <w:pPr>
        <w:tabs>
          <w:tab w:val="left" w:pos="2640"/>
        </w:tabs>
        <w:rPr>
          <w:rFonts w:ascii="Helvetica Neue" w:hAnsi="Helvetica Neue"/>
        </w:rPr>
      </w:pPr>
    </w:p>
    <w:p w14:paraId="1997D62C" w14:textId="5BB792D7" w:rsidR="00697C89" w:rsidRDefault="00697C89" w:rsidP="003A581F">
      <w:pPr>
        <w:tabs>
          <w:tab w:val="left" w:pos="2640"/>
        </w:tabs>
        <w:rPr>
          <w:rFonts w:ascii="Helvetica Neue" w:hAnsi="Helvetica Neue"/>
        </w:rPr>
      </w:pPr>
      <w:r>
        <w:rPr>
          <w:rFonts w:ascii="Helvetica Neue" w:hAnsi="Helvetica Neue"/>
        </w:rPr>
        <w:t>MEGA performs a very thorough model selection. It tests 24 substitution models and calculates the likelihood, and the AICc and BIC scores.</w:t>
      </w:r>
    </w:p>
    <w:p w14:paraId="083BA268" w14:textId="77777777" w:rsidR="00460E12" w:rsidRDefault="00460E12" w:rsidP="003A581F">
      <w:pPr>
        <w:tabs>
          <w:tab w:val="left" w:pos="2640"/>
        </w:tabs>
        <w:rPr>
          <w:rFonts w:ascii="Helvetica Neue" w:hAnsi="Helvetica Neue"/>
        </w:rPr>
      </w:pPr>
    </w:p>
    <w:p w14:paraId="72D22E92" w14:textId="18462782" w:rsidR="00460E12" w:rsidRDefault="00460E12" w:rsidP="003A581F">
      <w:pPr>
        <w:tabs>
          <w:tab w:val="left" w:pos="2640"/>
        </w:tabs>
        <w:rPr>
          <w:rFonts w:ascii="Helvetica Neue" w:hAnsi="Helvetica Neue"/>
        </w:rPr>
      </w:pPr>
      <w:r w:rsidRPr="00460E12">
        <w:rPr>
          <w:rFonts w:ascii="Helvetica Neue" w:hAnsi="Helvetica Neue"/>
          <w:b/>
        </w:rPr>
        <w:t>Question 2.1:</w:t>
      </w:r>
      <w:r>
        <w:rPr>
          <w:rFonts w:ascii="Helvetica Neue" w:hAnsi="Helvetica Neue"/>
        </w:rPr>
        <w:t xml:space="preserve"> What is the optimal substitution model for these data? What assumptions does it make about the evolution of these sequences?</w:t>
      </w:r>
    </w:p>
    <w:p w14:paraId="3A4BE054" w14:textId="77777777" w:rsidR="00484D0A" w:rsidRDefault="00484D0A" w:rsidP="003A581F">
      <w:pPr>
        <w:tabs>
          <w:tab w:val="left" w:pos="2640"/>
        </w:tabs>
        <w:rPr>
          <w:rFonts w:ascii="Helvetica Neue" w:hAnsi="Helvetica Neue"/>
        </w:rPr>
      </w:pPr>
    </w:p>
    <w:p w14:paraId="0BE9BCE0" w14:textId="77777777" w:rsidR="00484D0A" w:rsidRDefault="00484D0A" w:rsidP="003A581F">
      <w:pPr>
        <w:tabs>
          <w:tab w:val="left" w:pos="2640"/>
        </w:tabs>
        <w:rPr>
          <w:rFonts w:ascii="Helvetica Neue" w:hAnsi="Helvetica Neue"/>
        </w:rPr>
      </w:pPr>
    </w:p>
    <w:p w14:paraId="20FFA65B" w14:textId="77777777" w:rsidR="00484D0A" w:rsidRDefault="00484D0A" w:rsidP="003A581F">
      <w:pPr>
        <w:tabs>
          <w:tab w:val="left" w:pos="2640"/>
        </w:tabs>
        <w:rPr>
          <w:rFonts w:ascii="Helvetica Neue" w:hAnsi="Helvetica Neue"/>
        </w:rPr>
      </w:pPr>
    </w:p>
    <w:p w14:paraId="252F07AC" w14:textId="427E3E05" w:rsidR="00460E12" w:rsidRDefault="00460E12" w:rsidP="003A581F">
      <w:pPr>
        <w:tabs>
          <w:tab w:val="left" w:pos="2640"/>
        </w:tabs>
        <w:rPr>
          <w:rFonts w:ascii="Helvetica Neue" w:hAnsi="Helvetica Neue"/>
        </w:rPr>
      </w:pPr>
    </w:p>
    <w:p w14:paraId="001E2B6C" w14:textId="521DBBA0" w:rsidR="00460E12" w:rsidRDefault="00962326" w:rsidP="003A581F">
      <w:pPr>
        <w:tabs>
          <w:tab w:val="left" w:pos="2640"/>
        </w:tabs>
        <w:rPr>
          <w:rFonts w:ascii="Helvetica Neue" w:hAnsi="Helvetica Neue"/>
        </w:rPr>
      </w:pPr>
      <w:r w:rsidRPr="00962326">
        <w:rPr>
          <w:rFonts w:ascii="Helvetica Neue" w:hAnsi="Helvetica Neue"/>
          <w:b/>
        </w:rPr>
        <w:t>Question 2.1:</w:t>
      </w:r>
      <w:r>
        <w:rPr>
          <w:rFonts w:ascii="Helvetica Neue" w:hAnsi="Helvetica Neue"/>
        </w:rPr>
        <w:t xml:space="preserve"> How many parameters does the optimal model have? What do these parameters represent?</w:t>
      </w:r>
    </w:p>
    <w:p w14:paraId="20748D67" w14:textId="77777777" w:rsidR="00460E12" w:rsidRDefault="00460E12" w:rsidP="003A581F">
      <w:pPr>
        <w:tabs>
          <w:tab w:val="left" w:pos="2640"/>
        </w:tabs>
        <w:rPr>
          <w:rFonts w:ascii="Helvetica Neue" w:hAnsi="Helvetica Neue"/>
        </w:rPr>
      </w:pPr>
    </w:p>
    <w:p w14:paraId="0A9DC7C1" w14:textId="77777777" w:rsidR="00484D0A" w:rsidRDefault="00484D0A" w:rsidP="003A581F">
      <w:pPr>
        <w:tabs>
          <w:tab w:val="left" w:pos="2640"/>
        </w:tabs>
        <w:rPr>
          <w:rFonts w:ascii="Helvetica Neue" w:hAnsi="Helvetica Neue"/>
        </w:rPr>
      </w:pPr>
    </w:p>
    <w:p w14:paraId="6204F0A8" w14:textId="77777777" w:rsidR="00484D0A" w:rsidRDefault="00484D0A" w:rsidP="003A581F">
      <w:pPr>
        <w:tabs>
          <w:tab w:val="left" w:pos="2640"/>
        </w:tabs>
        <w:rPr>
          <w:rFonts w:ascii="Helvetica Neue" w:hAnsi="Helvetica Neue"/>
        </w:rPr>
      </w:pPr>
    </w:p>
    <w:p w14:paraId="72914A0D" w14:textId="77777777" w:rsidR="00484D0A" w:rsidRDefault="00484D0A" w:rsidP="003A581F">
      <w:pPr>
        <w:tabs>
          <w:tab w:val="left" w:pos="2640"/>
        </w:tabs>
        <w:rPr>
          <w:rFonts w:ascii="Helvetica Neue" w:hAnsi="Helvetica Neue"/>
        </w:rPr>
      </w:pPr>
    </w:p>
    <w:p w14:paraId="4AD2B993" w14:textId="3073782A" w:rsidR="00484D0A" w:rsidRDefault="00B96984" w:rsidP="003A581F">
      <w:pPr>
        <w:tabs>
          <w:tab w:val="left" w:pos="2640"/>
        </w:tabs>
        <w:rPr>
          <w:rFonts w:ascii="Helvetica Neue" w:hAnsi="Helvetica Neue"/>
        </w:rPr>
      </w:pPr>
      <w:r w:rsidRPr="00B96984">
        <w:rPr>
          <w:rFonts w:ascii="Helvetica Neue" w:hAnsi="Helvetica Neue"/>
          <w:b/>
        </w:rPr>
        <w:t>Question 2.3:</w:t>
      </w:r>
      <w:r>
        <w:rPr>
          <w:rFonts w:ascii="Helvetica Neue" w:hAnsi="Helvetica Neue"/>
        </w:rPr>
        <w:t xml:space="preserve"> Do the BIC and AICc agree on the optimal model chosen?</w:t>
      </w:r>
    </w:p>
    <w:p w14:paraId="58D5B8E6" w14:textId="77777777" w:rsidR="00B96984" w:rsidRDefault="00B96984" w:rsidP="003A581F">
      <w:pPr>
        <w:tabs>
          <w:tab w:val="left" w:pos="2640"/>
        </w:tabs>
        <w:rPr>
          <w:rFonts w:ascii="Helvetica Neue" w:hAnsi="Helvetica Neue"/>
        </w:rPr>
      </w:pPr>
    </w:p>
    <w:p w14:paraId="1A234100" w14:textId="77777777" w:rsidR="00B96984" w:rsidRDefault="00B96984" w:rsidP="003A581F">
      <w:pPr>
        <w:tabs>
          <w:tab w:val="left" w:pos="2640"/>
        </w:tabs>
        <w:rPr>
          <w:rFonts w:ascii="Helvetica Neue" w:hAnsi="Helvetica Neue"/>
        </w:rPr>
      </w:pPr>
    </w:p>
    <w:p w14:paraId="558150A0" w14:textId="77777777" w:rsidR="00B96984" w:rsidRDefault="00B96984" w:rsidP="003A581F">
      <w:pPr>
        <w:tabs>
          <w:tab w:val="left" w:pos="2640"/>
        </w:tabs>
        <w:rPr>
          <w:rFonts w:ascii="Helvetica Neue" w:hAnsi="Helvetica Neue"/>
        </w:rPr>
      </w:pPr>
    </w:p>
    <w:p w14:paraId="5CFEE9BB" w14:textId="77777777" w:rsidR="00B96984" w:rsidRDefault="00B96984" w:rsidP="003A581F">
      <w:pPr>
        <w:tabs>
          <w:tab w:val="left" w:pos="2640"/>
        </w:tabs>
        <w:rPr>
          <w:rFonts w:ascii="Helvetica Neue" w:hAnsi="Helvetica Neue"/>
        </w:rPr>
      </w:pPr>
    </w:p>
    <w:p w14:paraId="4763406D" w14:textId="6C429051" w:rsidR="00B96984" w:rsidRDefault="00B96984" w:rsidP="00B96984">
      <w:pPr>
        <w:tabs>
          <w:tab w:val="left" w:pos="2640"/>
        </w:tabs>
        <w:rPr>
          <w:rFonts w:ascii="Helvetica Neue" w:hAnsi="Helvetica Neue"/>
          <w:b/>
        </w:rPr>
      </w:pPr>
      <w:r>
        <w:rPr>
          <w:rFonts w:ascii="Helvetica Neue" w:hAnsi="Helvetica Neue"/>
          <w:b/>
        </w:rPr>
        <w:t>Practical 1c: Maximum likelihood analysis in PhyML</w:t>
      </w:r>
    </w:p>
    <w:p w14:paraId="45AB695E" w14:textId="77777777" w:rsidR="00B96984" w:rsidRDefault="00B96984" w:rsidP="00B96984">
      <w:pPr>
        <w:tabs>
          <w:tab w:val="left" w:pos="2640"/>
        </w:tabs>
        <w:rPr>
          <w:rFonts w:ascii="Helvetica Neue" w:hAnsi="Helvetica Neue"/>
        </w:rPr>
      </w:pPr>
    </w:p>
    <w:p w14:paraId="5BF617D5" w14:textId="77777777" w:rsidR="00B96984" w:rsidRDefault="00B96984" w:rsidP="00B96984">
      <w:pPr>
        <w:tabs>
          <w:tab w:val="left" w:pos="2640"/>
        </w:tabs>
        <w:rPr>
          <w:rFonts w:ascii="Helvetica Neue" w:hAnsi="Helvetica Neue"/>
          <w:b/>
        </w:rPr>
      </w:pPr>
      <w:r>
        <w:rPr>
          <w:rFonts w:ascii="Helvetica Neue" w:hAnsi="Helvetica Neue"/>
          <w:b/>
        </w:rPr>
        <w:t>Data set</w:t>
      </w:r>
    </w:p>
    <w:p w14:paraId="0AFD3AAC" w14:textId="3E48F012" w:rsidR="00B96984" w:rsidRPr="00212198" w:rsidRDefault="00B96984" w:rsidP="00B96984">
      <w:pPr>
        <w:pStyle w:val="ListParagraph"/>
        <w:numPr>
          <w:ilvl w:val="0"/>
          <w:numId w:val="1"/>
        </w:numPr>
        <w:tabs>
          <w:tab w:val="left" w:pos="2640"/>
        </w:tabs>
        <w:rPr>
          <w:rFonts w:ascii="Courier" w:hAnsi="Courier"/>
        </w:rPr>
      </w:pPr>
      <w:r w:rsidRPr="00E062EF">
        <w:rPr>
          <w:rFonts w:ascii="Helvetica Neue" w:hAnsi="Helvetica Neue"/>
        </w:rPr>
        <w:t xml:space="preserve">Sequence alignment in </w:t>
      </w:r>
      <w:r>
        <w:rPr>
          <w:rFonts w:ascii="Helvetica Neue" w:hAnsi="Helvetica Neue"/>
        </w:rPr>
        <w:t>phylip</w:t>
      </w:r>
      <w:r w:rsidRPr="00E062EF">
        <w:rPr>
          <w:rFonts w:ascii="Helvetica Neue" w:hAnsi="Helvetica Neue"/>
        </w:rPr>
        <w:t xml:space="preserve"> </w:t>
      </w:r>
      <w:r>
        <w:rPr>
          <w:rFonts w:ascii="Helvetica Neue" w:hAnsi="Helvetica Neue"/>
        </w:rPr>
        <w:t xml:space="preserve">format of samples collected before the 2013-2016 epidemic: </w:t>
      </w:r>
    </w:p>
    <w:p w14:paraId="2FC0885D" w14:textId="0D5CD9AA" w:rsidR="00B96984" w:rsidRPr="002F6F78" w:rsidRDefault="00B96984" w:rsidP="00B96984">
      <w:pPr>
        <w:pStyle w:val="ListParagraph"/>
        <w:tabs>
          <w:tab w:val="left" w:pos="2640"/>
        </w:tabs>
        <w:rPr>
          <w:rFonts w:ascii="Courier" w:hAnsi="Courier"/>
        </w:rPr>
      </w:pPr>
      <w:r w:rsidRPr="00616260">
        <w:rPr>
          <w:rFonts w:ascii="Courier" w:hAnsi="Courier"/>
        </w:rPr>
        <w:t>EBO</w:t>
      </w:r>
      <w:r>
        <w:rPr>
          <w:rFonts w:ascii="Courier" w:hAnsi="Courier"/>
        </w:rPr>
        <w:t>V_N2_aligned_early_samples.phy</w:t>
      </w:r>
    </w:p>
    <w:p w14:paraId="083C3440" w14:textId="77777777" w:rsidR="00B96984" w:rsidRDefault="00B96984" w:rsidP="00B96984">
      <w:pPr>
        <w:tabs>
          <w:tab w:val="left" w:pos="2640"/>
        </w:tabs>
        <w:rPr>
          <w:rFonts w:ascii="Courier" w:hAnsi="Courier"/>
        </w:rPr>
      </w:pPr>
    </w:p>
    <w:p w14:paraId="08AD3446" w14:textId="77777777" w:rsidR="00B96984" w:rsidRPr="00E062EF" w:rsidRDefault="00B96984" w:rsidP="00B96984">
      <w:pPr>
        <w:tabs>
          <w:tab w:val="left" w:pos="2640"/>
        </w:tabs>
        <w:rPr>
          <w:rFonts w:ascii="Helvetica Neue" w:hAnsi="Helvetica Neue"/>
          <w:b/>
        </w:rPr>
      </w:pPr>
      <w:r w:rsidRPr="00E062EF">
        <w:rPr>
          <w:rFonts w:ascii="Helvetica Neue" w:hAnsi="Helvetica Neue"/>
          <w:b/>
        </w:rPr>
        <w:t>Software</w:t>
      </w:r>
    </w:p>
    <w:p w14:paraId="77BB1DAB" w14:textId="16FC4419" w:rsidR="00B96984" w:rsidRDefault="00B96984" w:rsidP="00B96984">
      <w:pPr>
        <w:pStyle w:val="ListParagraph"/>
        <w:numPr>
          <w:ilvl w:val="0"/>
          <w:numId w:val="1"/>
        </w:numPr>
        <w:tabs>
          <w:tab w:val="left" w:pos="2640"/>
        </w:tabs>
        <w:rPr>
          <w:rFonts w:ascii="Helvetica Neue" w:hAnsi="Helvetica Neue"/>
        </w:rPr>
      </w:pPr>
      <w:r>
        <w:rPr>
          <w:rFonts w:ascii="Helvetica Neue" w:hAnsi="Helvetica Neue"/>
        </w:rPr>
        <w:t>PhyML</w:t>
      </w:r>
    </w:p>
    <w:p w14:paraId="18B452B4" w14:textId="38A4F278" w:rsidR="00921992" w:rsidRDefault="00921992" w:rsidP="00B96984">
      <w:pPr>
        <w:pStyle w:val="ListParagraph"/>
        <w:numPr>
          <w:ilvl w:val="0"/>
          <w:numId w:val="1"/>
        </w:numPr>
        <w:tabs>
          <w:tab w:val="left" w:pos="2640"/>
        </w:tabs>
        <w:rPr>
          <w:rFonts w:ascii="Helvetica Neue" w:hAnsi="Helvetica Neue"/>
        </w:rPr>
      </w:pPr>
      <w:r>
        <w:rPr>
          <w:rFonts w:ascii="Helvetica Neue" w:hAnsi="Helvetica Neue"/>
        </w:rPr>
        <w:t>FigTree</w:t>
      </w:r>
    </w:p>
    <w:p w14:paraId="3A59A272" w14:textId="77777777" w:rsidR="00B96984" w:rsidRDefault="00B96984" w:rsidP="003A581F">
      <w:pPr>
        <w:tabs>
          <w:tab w:val="left" w:pos="2640"/>
        </w:tabs>
        <w:rPr>
          <w:rFonts w:ascii="Helvetica Neue" w:hAnsi="Helvetica Neue"/>
        </w:rPr>
      </w:pPr>
    </w:p>
    <w:p w14:paraId="2E5FBE5C" w14:textId="78A43F69" w:rsidR="0029425A" w:rsidRDefault="00F95265" w:rsidP="003A581F">
      <w:pPr>
        <w:tabs>
          <w:tab w:val="left" w:pos="2640"/>
        </w:tabs>
        <w:rPr>
          <w:rFonts w:ascii="Helvetica Neue" w:hAnsi="Helvetica Neue"/>
        </w:rPr>
      </w:pPr>
      <w:r>
        <w:rPr>
          <w:rFonts w:ascii="Helvetica Neue" w:hAnsi="Helvetica Neue"/>
        </w:rPr>
        <w:t>PhyML is typically</w:t>
      </w:r>
      <w:r w:rsidR="00F65695">
        <w:rPr>
          <w:rFonts w:ascii="Helvetica Neue" w:hAnsi="Helvetica Neue"/>
        </w:rPr>
        <w:t xml:space="preserve"> used through the command-line. W</w:t>
      </w:r>
      <w:r>
        <w:rPr>
          <w:rFonts w:ascii="Helvetica Neue" w:hAnsi="Helvetica Neue"/>
        </w:rPr>
        <w:t>e will learn how to use it interactively</w:t>
      </w:r>
      <w:r w:rsidR="00F65695">
        <w:rPr>
          <w:rFonts w:ascii="Helvetica Neue" w:hAnsi="Helvetica Neue"/>
        </w:rPr>
        <w:t>. Please refer to the user manual, or ask me later about running PhyML in batch mode.</w:t>
      </w:r>
    </w:p>
    <w:p w14:paraId="0BF94BF6" w14:textId="77777777" w:rsidR="00F95265" w:rsidRDefault="00F95265" w:rsidP="003A581F">
      <w:pPr>
        <w:tabs>
          <w:tab w:val="left" w:pos="2640"/>
        </w:tabs>
        <w:rPr>
          <w:rFonts w:ascii="Helvetica Neue" w:hAnsi="Helvetica Neue"/>
        </w:rPr>
      </w:pPr>
    </w:p>
    <w:p w14:paraId="45F73092" w14:textId="3A16588D" w:rsidR="006F7056" w:rsidRDefault="00F95265" w:rsidP="003A581F">
      <w:pPr>
        <w:tabs>
          <w:tab w:val="left" w:pos="2640"/>
        </w:tabs>
        <w:rPr>
          <w:rFonts w:ascii="Helvetica Neue" w:hAnsi="Helvetica Neue"/>
        </w:rPr>
      </w:pPr>
      <w:r>
        <w:rPr>
          <w:rFonts w:ascii="Helvetica Neue" w:hAnsi="Helvetica Neue"/>
        </w:rPr>
        <w:t xml:space="preserve">Open the PhyML folder </w:t>
      </w:r>
      <w:r w:rsidR="006F7056">
        <w:rPr>
          <w:rFonts w:ascii="Helvetica Neue" w:hAnsi="Helvetica Neue"/>
        </w:rPr>
        <w:t xml:space="preserve">(PhyML-3.1). It should contain executable versions for different operating systems. In windows, double click the .txt file (PhyML-3.1_win32.exe). In OSX and Linux machines the system might prompt you to choose a program to open this file. If this happens, click on </w:t>
      </w:r>
      <w:r w:rsidR="006F7056" w:rsidRPr="006F7056">
        <w:rPr>
          <w:rFonts w:ascii="Helvetica Neue" w:hAnsi="Helvetica Neue"/>
          <w:i/>
        </w:rPr>
        <w:t>Choose Application...</w:t>
      </w:r>
      <w:r w:rsidR="006F7056">
        <w:rPr>
          <w:rFonts w:ascii="Helvetica Neue" w:hAnsi="Helvetica Neue"/>
        </w:rPr>
        <w:t xml:space="preserve"> and find a folder called </w:t>
      </w:r>
      <w:r w:rsidR="006F7056" w:rsidRPr="006F7056">
        <w:rPr>
          <w:rFonts w:ascii="Helvetica Neue" w:hAnsi="Helvetica Neue"/>
          <w:i/>
        </w:rPr>
        <w:t>Utilities</w:t>
      </w:r>
      <w:r w:rsidR="006F7056">
        <w:rPr>
          <w:rFonts w:ascii="Helvetica Neue" w:hAnsi="Helvetica Neue"/>
        </w:rPr>
        <w:t xml:space="preserve">. Make sure that at the bottom of the window you select </w:t>
      </w:r>
      <w:r w:rsidR="006F7056" w:rsidRPr="00B345F5">
        <w:rPr>
          <w:rFonts w:ascii="Helvetica Neue" w:hAnsi="Helvetica Neue"/>
          <w:i/>
        </w:rPr>
        <w:t xml:space="preserve">Enable: </w:t>
      </w:r>
      <w:r w:rsidR="00B345F5" w:rsidRPr="00B345F5">
        <w:rPr>
          <w:rFonts w:ascii="Helvetica Neue" w:hAnsi="Helvetica Neue"/>
          <w:i/>
        </w:rPr>
        <w:t>All Applications</w:t>
      </w:r>
      <w:r w:rsidR="006F7056">
        <w:rPr>
          <w:rFonts w:ascii="Helvetica Neue" w:hAnsi="Helvetica Neue"/>
          <w:i/>
        </w:rPr>
        <w:t xml:space="preserve"> </w:t>
      </w:r>
      <w:r w:rsidR="006F7056" w:rsidRPr="006F7056">
        <w:rPr>
          <w:rFonts w:ascii="Helvetica Neue" w:hAnsi="Helvetica Neue"/>
        </w:rPr>
        <w:t>(Fig 1)</w:t>
      </w:r>
      <w:r w:rsidR="00B345F5">
        <w:rPr>
          <w:rFonts w:ascii="Helvetica Neue" w:hAnsi="Helvetica Neue"/>
        </w:rPr>
        <w:t>:</w:t>
      </w:r>
    </w:p>
    <w:p w14:paraId="6659C223" w14:textId="77777777" w:rsidR="00B345F5" w:rsidRDefault="00B345F5" w:rsidP="003A581F">
      <w:pPr>
        <w:tabs>
          <w:tab w:val="left" w:pos="2640"/>
        </w:tabs>
        <w:rPr>
          <w:rFonts w:ascii="Helvetica Neue" w:hAnsi="Helvetica Neue"/>
        </w:rPr>
      </w:pPr>
    </w:p>
    <w:p w14:paraId="5AF9A8B6" w14:textId="5113CC4F" w:rsidR="00B345F5" w:rsidRDefault="00B345F5" w:rsidP="003A581F">
      <w:pPr>
        <w:tabs>
          <w:tab w:val="left" w:pos="2640"/>
        </w:tabs>
        <w:rPr>
          <w:rFonts w:ascii="Helvetica Neue" w:hAnsi="Helvetica Neue"/>
        </w:rPr>
      </w:pPr>
      <w:r>
        <w:rPr>
          <w:rFonts w:ascii="Helvetica Neue" w:hAnsi="Helvetica Neue"/>
          <w:noProof/>
          <w:lang w:val="en-US"/>
        </w:rPr>
        <w:drawing>
          <wp:inline distT="0" distB="0" distL="0" distR="0" wp14:anchorId="1CF417AF" wp14:editId="095BEB41">
            <wp:extent cx="2967925" cy="1921026"/>
            <wp:effectExtent l="0" t="0" r="444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9744" cy="1922203"/>
                    </a:xfrm>
                    <a:prstGeom prst="rect">
                      <a:avLst/>
                    </a:prstGeom>
                    <a:noFill/>
                    <a:ln>
                      <a:noFill/>
                    </a:ln>
                  </pic:spPr>
                </pic:pic>
              </a:graphicData>
            </a:graphic>
          </wp:inline>
        </w:drawing>
      </w:r>
    </w:p>
    <w:p w14:paraId="7A8AB0A4" w14:textId="1C799F72" w:rsidR="00B345F5" w:rsidRDefault="00B345F5" w:rsidP="003A581F">
      <w:pPr>
        <w:tabs>
          <w:tab w:val="left" w:pos="2640"/>
        </w:tabs>
        <w:rPr>
          <w:rFonts w:ascii="Helvetica Neue" w:hAnsi="Helvetica Neue"/>
        </w:rPr>
      </w:pPr>
      <w:r w:rsidRPr="00B345F5">
        <w:rPr>
          <w:rFonts w:ascii="Helvetica Neue" w:hAnsi="Helvetica Neue"/>
          <w:b/>
        </w:rPr>
        <w:t>Fig 1.</w:t>
      </w:r>
      <w:r>
        <w:rPr>
          <w:rFonts w:ascii="Helvetica Neue" w:hAnsi="Helvetica Neue"/>
        </w:rPr>
        <w:t xml:space="preserve"> Choosing Terminal to open PhyML.</w:t>
      </w:r>
    </w:p>
    <w:p w14:paraId="370F19A5" w14:textId="77777777" w:rsidR="006F7056" w:rsidRDefault="006F7056" w:rsidP="003A581F">
      <w:pPr>
        <w:tabs>
          <w:tab w:val="left" w:pos="2640"/>
        </w:tabs>
        <w:rPr>
          <w:rFonts w:ascii="Helvetica Neue" w:hAnsi="Helvetica Neue"/>
        </w:rPr>
      </w:pPr>
    </w:p>
    <w:p w14:paraId="7B547FF2" w14:textId="21DB267C" w:rsidR="006F7056" w:rsidRDefault="00B345F5" w:rsidP="003A581F">
      <w:pPr>
        <w:tabs>
          <w:tab w:val="left" w:pos="2640"/>
        </w:tabs>
        <w:rPr>
          <w:rFonts w:ascii="Helvetica Neue" w:hAnsi="Helvetica Neue"/>
        </w:rPr>
      </w:pPr>
      <w:r>
        <w:rPr>
          <w:rFonts w:ascii="Helvetica Neue" w:hAnsi="Helvetica Neue"/>
        </w:rPr>
        <w:t>In all operating systems, a command-line window will appear (Fig 2).</w:t>
      </w:r>
    </w:p>
    <w:p w14:paraId="2E94E9D4" w14:textId="77777777" w:rsidR="00B345F5" w:rsidRDefault="00B345F5" w:rsidP="003A581F">
      <w:pPr>
        <w:tabs>
          <w:tab w:val="left" w:pos="2640"/>
        </w:tabs>
        <w:rPr>
          <w:rFonts w:ascii="Helvetica Neue" w:hAnsi="Helvetica Neue"/>
        </w:rPr>
      </w:pPr>
    </w:p>
    <w:p w14:paraId="6F602CEC" w14:textId="573315A3" w:rsidR="00B345F5" w:rsidRDefault="00FC5079" w:rsidP="003A581F">
      <w:pPr>
        <w:tabs>
          <w:tab w:val="left" w:pos="2640"/>
        </w:tabs>
        <w:rPr>
          <w:rFonts w:ascii="Helvetica Neue" w:hAnsi="Helvetica Neue"/>
        </w:rPr>
      </w:pPr>
      <w:r>
        <w:rPr>
          <w:rFonts w:ascii="Helvetica Neue" w:hAnsi="Helvetica Neue"/>
          <w:noProof/>
          <w:lang w:val="en-US"/>
        </w:rPr>
        <w:drawing>
          <wp:inline distT="0" distB="0" distL="0" distR="0" wp14:anchorId="0AA80447" wp14:editId="19E78D99">
            <wp:extent cx="5146097" cy="2580005"/>
            <wp:effectExtent l="0" t="0" r="10160" b="1079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2353"/>
                    <a:stretch/>
                  </pic:blipFill>
                  <pic:spPr bwMode="auto">
                    <a:xfrm>
                      <a:off x="0" y="0"/>
                      <a:ext cx="5146504" cy="2580209"/>
                    </a:xfrm>
                    <a:prstGeom prst="rect">
                      <a:avLst/>
                    </a:prstGeom>
                    <a:noFill/>
                    <a:ln>
                      <a:noFill/>
                    </a:ln>
                    <a:extLst>
                      <a:ext uri="{53640926-AAD7-44d8-BBD7-CCE9431645EC}">
                        <a14:shadowObscured xmlns:a14="http://schemas.microsoft.com/office/drawing/2010/main"/>
                      </a:ext>
                    </a:extLst>
                  </pic:spPr>
                </pic:pic>
              </a:graphicData>
            </a:graphic>
          </wp:inline>
        </w:drawing>
      </w:r>
    </w:p>
    <w:p w14:paraId="023BE9D6" w14:textId="77777777" w:rsidR="00FC5079" w:rsidRDefault="00FC5079" w:rsidP="00FC5079">
      <w:pPr>
        <w:tabs>
          <w:tab w:val="left" w:pos="2640"/>
        </w:tabs>
        <w:rPr>
          <w:rFonts w:ascii="Helvetica Neue" w:hAnsi="Helvetica Neue"/>
        </w:rPr>
      </w:pPr>
      <w:r w:rsidRPr="00FC5079">
        <w:rPr>
          <w:rFonts w:ascii="Helvetica Neue" w:hAnsi="Helvetica Neue"/>
          <w:b/>
        </w:rPr>
        <w:t>Fig 2.</w:t>
      </w:r>
      <w:r>
        <w:rPr>
          <w:rFonts w:ascii="Helvetica Neue" w:hAnsi="Helvetica Neue"/>
        </w:rPr>
        <w:t xml:space="preserve"> Command-line interface for PhyML.</w:t>
      </w:r>
    </w:p>
    <w:p w14:paraId="70303456" w14:textId="77777777" w:rsidR="00FC5079" w:rsidRDefault="00FC5079" w:rsidP="00FC5079">
      <w:pPr>
        <w:tabs>
          <w:tab w:val="left" w:pos="2640"/>
        </w:tabs>
        <w:rPr>
          <w:rFonts w:ascii="Helvetica Neue" w:hAnsi="Helvetica Neue"/>
        </w:rPr>
      </w:pPr>
    </w:p>
    <w:p w14:paraId="364BB5D5" w14:textId="13B5B6FD" w:rsidR="00FC5079" w:rsidRPr="00FC5079" w:rsidRDefault="00FC5079" w:rsidP="00FC5079">
      <w:pPr>
        <w:tabs>
          <w:tab w:val="left" w:pos="2640"/>
        </w:tabs>
        <w:rPr>
          <w:rFonts w:ascii="Helvetica Neue" w:hAnsi="Helvetica Neue"/>
        </w:rPr>
      </w:pPr>
      <w:r>
        <w:rPr>
          <w:rFonts w:ascii="Helvetica Neue" w:hAnsi="Helvetica Neue"/>
        </w:rPr>
        <w:t xml:space="preserve">It will ask for the sequence alignment file. Drag the </w:t>
      </w:r>
      <w:r w:rsidRPr="00616260">
        <w:rPr>
          <w:rFonts w:ascii="Courier" w:hAnsi="Courier"/>
        </w:rPr>
        <w:t>EBO</w:t>
      </w:r>
      <w:r>
        <w:rPr>
          <w:rFonts w:ascii="Courier" w:hAnsi="Courier"/>
        </w:rPr>
        <w:t>V_N2_aligned_early_samples.phy</w:t>
      </w:r>
      <w:r>
        <w:rPr>
          <w:rFonts w:ascii="Helvetica Neue" w:hAnsi="Helvetica Neue"/>
        </w:rPr>
        <w:t xml:space="preserve">. The full path to the file will appear in the window. </w:t>
      </w:r>
      <w:r w:rsidRPr="00FC5079">
        <w:rPr>
          <w:rFonts w:ascii="Helvetica Neue" w:hAnsi="Helvetica Neue"/>
          <w:b/>
        </w:rPr>
        <w:t>Sometimes doing this adds a space at the end of the file path.</w:t>
      </w:r>
      <w:r>
        <w:rPr>
          <w:rFonts w:ascii="Helvetica Neue" w:hAnsi="Helvetica Neue"/>
        </w:rPr>
        <w:t xml:space="preserve"> Delete it and hit Enter. </w:t>
      </w:r>
      <w:r w:rsidR="00A45A0B">
        <w:rPr>
          <w:rFonts w:ascii="Helvetica Neue" w:hAnsi="Helvetica Neue"/>
        </w:rPr>
        <w:t>If you run into an error, it might be that some of the folder names have spaces. In this case, change the location of the alignment, or delete all spaces from file and folder names.</w:t>
      </w:r>
    </w:p>
    <w:p w14:paraId="3F0F34A3" w14:textId="0454CBCB" w:rsidR="00FC5079" w:rsidRDefault="00FC5079" w:rsidP="003A581F">
      <w:pPr>
        <w:tabs>
          <w:tab w:val="left" w:pos="2640"/>
        </w:tabs>
        <w:rPr>
          <w:rFonts w:ascii="Helvetica Neue" w:hAnsi="Helvetica Neue"/>
        </w:rPr>
      </w:pPr>
    </w:p>
    <w:p w14:paraId="0BE8456E" w14:textId="62735602" w:rsidR="00FC5079" w:rsidRDefault="00FC5079" w:rsidP="003A581F">
      <w:pPr>
        <w:tabs>
          <w:tab w:val="left" w:pos="2640"/>
        </w:tabs>
        <w:rPr>
          <w:rFonts w:ascii="Helvetica Neue" w:hAnsi="Helvetica Neue"/>
        </w:rPr>
      </w:pPr>
      <w:r>
        <w:rPr>
          <w:rFonts w:ascii="Helvetica Neue" w:hAnsi="Helvetica Neue"/>
          <w:noProof/>
          <w:lang w:val="en-US"/>
        </w:rPr>
        <w:drawing>
          <wp:inline distT="0" distB="0" distL="0" distR="0" wp14:anchorId="275FC230" wp14:editId="439C11F9">
            <wp:extent cx="4682425" cy="1910986"/>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617"/>
                    <a:stretch/>
                  </pic:blipFill>
                  <pic:spPr bwMode="auto">
                    <a:xfrm>
                      <a:off x="0" y="0"/>
                      <a:ext cx="4683423" cy="1911393"/>
                    </a:xfrm>
                    <a:prstGeom prst="rect">
                      <a:avLst/>
                    </a:prstGeom>
                    <a:noFill/>
                    <a:ln>
                      <a:noFill/>
                    </a:ln>
                    <a:extLst>
                      <a:ext uri="{53640926-AAD7-44d8-BBD7-CCE9431645EC}">
                        <a14:shadowObscured xmlns:a14="http://schemas.microsoft.com/office/drawing/2010/main"/>
                      </a:ext>
                    </a:extLst>
                  </pic:spPr>
                </pic:pic>
              </a:graphicData>
            </a:graphic>
          </wp:inline>
        </w:drawing>
      </w:r>
    </w:p>
    <w:p w14:paraId="556A5A4B" w14:textId="5DE9AE60" w:rsidR="00FC5079" w:rsidRDefault="00FC5079" w:rsidP="003A581F">
      <w:pPr>
        <w:tabs>
          <w:tab w:val="left" w:pos="2640"/>
        </w:tabs>
        <w:rPr>
          <w:rFonts w:ascii="Helvetica Neue" w:hAnsi="Helvetica Neue"/>
        </w:rPr>
      </w:pPr>
      <w:r w:rsidRPr="00FC5079">
        <w:rPr>
          <w:rFonts w:ascii="Helvetica Neue" w:hAnsi="Helvetica Neue"/>
          <w:b/>
        </w:rPr>
        <w:t xml:space="preserve">Fig 3. </w:t>
      </w:r>
      <w:r w:rsidRPr="00FC5079">
        <w:rPr>
          <w:rFonts w:ascii="Helvetica Neue" w:hAnsi="Helvetica Neue"/>
        </w:rPr>
        <w:t xml:space="preserve">File path in PhyML. </w:t>
      </w:r>
      <w:r>
        <w:rPr>
          <w:rFonts w:ascii="Helvetica Neue" w:hAnsi="Helvetica Neue"/>
        </w:rPr>
        <w:t>Note that there should be no spaces at the end of the file path.</w:t>
      </w:r>
    </w:p>
    <w:p w14:paraId="1D04D846" w14:textId="68D37483" w:rsidR="00FC5079" w:rsidRDefault="00FC5079" w:rsidP="003A581F">
      <w:pPr>
        <w:tabs>
          <w:tab w:val="left" w:pos="2640"/>
        </w:tabs>
        <w:rPr>
          <w:rFonts w:ascii="Helvetica Neue" w:hAnsi="Helvetica Neue"/>
        </w:rPr>
      </w:pPr>
      <w:r>
        <w:rPr>
          <w:rFonts w:ascii="Helvetica Neue" w:hAnsi="Helvetica Neue"/>
        </w:rPr>
        <w:t>You should now see a menu with some options (Fig 4).</w:t>
      </w:r>
    </w:p>
    <w:p w14:paraId="1329A50D" w14:textId="77777777" w:rsidR="00FC5079" w:rsidRDefault="00FC5079" w:rsidP="003A581F">
      <w:pPr>
        <w:tabs>
          <w:tab w:val="left" w:pos="2640"/>
        </w:tabs>
        <w:rPr>
          <w:rFonts w:ascii="Helvetica Neue" w:hAnsi="Helvetica Neue"/>
        </w:rPr>
      </w:pPr>
    </w:p>
    <w:p w14:paraId="3FADA6EF" w14:textId="24C59AEB" w:rsidR="00FC5079" w:rsidRDefault="00FC5079" w:rsidP="003A581F">
      <w:pPr>
        <w:tabs>
          <w:tab w:val="left" w:pos="2640"/>
        </w:tabs>
        <w:rPr>
          <w:rFonts w:ascii="Helvetica Neue" w:hAnsi="Helvetica Neue"/>
          <w:b/>
          <w:vertAlign w:val="subscript"/>
        </w:rPr>
      </w:pPr>
      <w:r>
        <w:rPr>
          <w:rFonts w:ascii="Helvetica Neue" w:hAnsi="Helvetica Neue"/>
          <w:b/>
          <w:noProof/>
          <w:vertAlign w:val="subscript"/>
          <w:lang w:val="en-US"/>
        </w:rPr>
        <w:drawing>
          <wp:inline distT="0" distB="0" distL="0" distR="0" wp14:anchorId="2CB2EFD3" wp14:editId="5C37F2EB">
            <wp:extent cx="5207635" cy="287124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6" t="1332"/>
                    <a:stretch/>
                  </pic:blipFill>
                  <pic:spPr bwMode="auto">
                    <a:xfrm>
                      <a:off x="0" y="0"/>
                      <a:ext cx="5208501" cy="2871723"/>
                    </a:xfrm>
                    <a:prstGeom prst="rect">
                      <a:avLst/>
                    </a:prstGeom>
                    <a:noFill/>
                    <a:ln>
                      <a:noFill/>
                    </a:ln>
                    <a:extLst>
                      <a:ext uri="{53640926-AAD7-44d8-BBD7-CCE9431645EC}">
                        <a14:shadowObscured xmlns:a14="http://schemas.microsoft.com/office/drawing/2010/main"/>
                      </a:ext>
                    </a:extLst>
                  </pic:spPr>
                </pic:pic>
              </a:graphicData>
            </a:graphic>
          </wp:inline>
        </w:drawing>
      </w:r>
    </w:p>
    <w:p w14:paraId="4B9DEAF0" w14:textId="45D64623" w:rsidR="00571E9E" w:rsidRDefault="00571E9E" w:rsidP="003A581F">
      <w:pPr>
        <w:tabs>
          <w:tab w:val="left" w:pos="2640"/>
        </w:tabs>
        <w:rPr>
          <w:rFonts w:ascii="Helvetica Neue" w:hAnsi="Helvetica Neue"/>
        </w:rPr>
      </w:pPr>
      <w:r w:rsidRPr="00571E9E">
        <w:rPr>
          <w:rFonts w:ascii="Helvetica Neue" w:hAnsi="Helvetica Neue"/>
          <w:b/>
        </w:rPr>
        <w:t>Fig 4.</w:t>
      </w:r>
      <w:r>
        <w:rPr>
          <w:rFonts w:ascii="Helvetica Neue" w:hAnsi="Helvetica Neue"/>
        </w:rPr>
        <w:t xml:space="preserve"> Options in PhyML.</w:t>
      </w:r>
    </w:p>
    <w:p w14:paraId="19DCC74B" w14:textId="77777777" w:rsidR="00571E9E" w:rsidRDefault="00571E9E" w:rsidP="003A581F">
      <w:pPr>
        <w:tabs>
          <w:tab w:val="left" w:pos="2640"/>
        </w:tabs>
        <w:rPr>
          <w:rFonts w:ascii="Helvetica Neue" w:hAnsi="Helvetica Neue"/>
        </w:rPr>
      </w:pPr>
    </w:p>
    <w:p w14:paraId="484D87E7" w14:textId="737A8FA8" w:rsidR="00571E9E" w:rsidRDefault="003738D0" w:rsidP="003A581F">
      <w:pPr>
        <w:tabs>
          <w:tab w:val="left" w:pos="2640"/>
        </w:tabs>
        <w:rPr>
          <w:rFonts w:ascii="Helvetica Neue" w:hAnsi="Helvetica Neue"/>
        </w:rPr>
      </w:pPr>
      <w:r>
        <w:rPr>
          <w:rFonts w:ascii="Helvetica Neue" w:hAnsi="Helvetica Neue"/>
        </w:rPr>
        <w:t>These settings are OK. Type + to go to the next menu. This will present some options for the substitution model (Fig 5).</w:t>
      </w:r>
    </w:p>
    <w:p w14:paraId="22D8D545" w14:textId="5C427B4F" w:rsidR="003738D0" w:rsidRDefault="003F60B4" w:rsidP="003A581F">
      <w:pPr>
        <w:tabs>
          <w:tab w:val="left" w:pos="2640"/>
        </w:tabs>
        <w:rPr>
          <w:rFonts w:ascii="Helvetica Neue" w:hAnsi="Helvetica Neue"/>
        </w:rPr>
      </w:pPr>
      <w:r>
        <w:rPr>
          <w:rFonts w:ascii="Helvetica Neue" w:hAnsi="Helvetica Neue"/>
          <w:noProof/>
          <w:lang w:val="en-US"/>
        </w:rPr>
        <w:drawing>
          <wp:inline distT="0" distB="0" distL="0" distR="0" wp14:anchorId="0F9BE296" wp14:editId="33F692E1">
            <wp:extent cx="4505417" cy="2484120"/>
            <wp:effectExtent l="0" t="0" r="0" b="508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357"/>
                    <a:stretch/>
                  </pic:blipFill>
                  <pic:spPr bwMode="auto">
                    <a:xfrm>
                      <a:off x="0" y="0"/>
                      <a:ext cx="4506320" cy="2484618"/>
                    </a:xfrm>
                    <a:prstGeom prst="rect">
                      <a:avLst/>
                    </a:prstGeom>
                    <a:noFill/>
                    <a:ln>
                      <a:noFill/>
                    </a:ln>
                    <a:extLst>
                      <a:ext uri="{53640926-AAD7-44d8-BBD7-CCE9431645EC}">
                        <a14:shadowObscured xmlns:a14="http://schemas.microsoft.com/office/drawing/2010/main"/>
                      </a:ext>
                    </a:extLst>
                  </pic:spPr>
                </pic:pic>
              </a:graphicData>
            </a:graphic>
          </wp:inline>
        </w:drawing>
      </w:r>
    </w:p>
    <w:p w14:paraId="3FE606D5" w14:textId="7EA90ED6" w:rsidR="003738D0" w:rsidRDefault="003F60B4" w:rsidP="003A581F">
      <w:pPr>
        <w:tabs>
          <w:tab w:val="left" w:pos="2640"/>
        </w:tabs>
        <w:rPr>
          <w:rFonts w:ascii="Helvetica Neue" w:hAnsi="Helvetica Neue"/>
        </w:rPr>
      </w:pPr>
      <w:r w:rsidRPr="003F60B4">
        <w:rPr>
          <w:rFonts w:ascii="Helvetica Neue" w:hAnsi="Helvetica Neue"/>
          <w:b/>
        </w:rPr>
        <w:t>Fig 5.</w:t>
      </w:r>
      <w:r>
        <w:rPr>
          <w:rFonts w:ascii="Helvetica Neue" w:hAnsi="Helvetica Neue"/>
        </w:rPr>
        <w:t xml:space="preserve"> Substitution model options in PhyML.</w:t>
      </w:r>
    </w:p>
    <w:p w14:paraId="36AB19F9" w14:textId="77777777" w:rsidR="003F60B4" w:rsidRDefault="003F60B4" w:rsidP="003A581F">
      <w:pPr>
        <w:tabs>
          <w:tab w:val="left" w:pos="2640"/>
        </w:tabs>
        <w:rPr>
          <w:rFonts w:ascii="Helvetica Neue" w:hAnsi="Helvetica Neue"/>
        </w:rPr>
      </w:pPr>
    </w:p>
    <w:p w14:paraId="5D1028D1" w14:textId="2CDADBC5" w:rsidR="003F60B4" w:rsidRDefault="003F60B4" w:rsidP="003A581F">
      <w:pPr>
        <w:tabs>
          <w:tab w:val="left" w:pos="2640"/>
        </w:tabs>
        <w:rPr>
          <w:rFonts w:ascii="Helvetica Neue" w:hAnsi="Helvetica Neue"/>
        </w:rPr>
      </w:pPr>
      <w:r>
        <w:rPr>
          <w:rFonts w:ascii="Helvetica Neue" w:hAnsi="Helvetica Neue"/>
        </w:rPr>
        <w:t>Type M and hit enter a few times until you see the TN93 model, which was selected in MEGA. The resulting set up is in Fig 6.</w:t>
      </w:r>
    </w:p>
    <w:p w14:paraId="09EEE52E" w14:textId="77777777" w:rsidR="003F60B4" w:rsidRDefault="003F60B4" w:rsidP="003A581F">
      <w:pPr>
        <w:tabs>
          <w:tab w:val="left" w:pos="2640"/>
        </w:tabs>
        <w:rPr>
          <w:rFonts w:ascii="Helvetica Neue" w:hAnsi="Helvetica Neue"/>
        </w:rPr>
      </w:pPr>
    </w:p>
    <w:p w14:paraId="681E5BD2" w14:textId="692AE8BA" w:rsidR="003F60B4" w:rsidRDefault="00B10B2D" w:rsidP="003A581F">
      <w:pPr>
        <w:tabs>
          <w:tab w:val="left" w:pos="2640"/>
        </w:tabs>
        <w:rPr>
          <w:rFonts w:ascii="Helvetica Neue" w:hAnsi="Helvetica Neue"/>
        </w:rPr>
      </w:pPr>
      <w:r>
        <w:rPr>
          <w:rFonts w:ascii="Helvetica Neue" w:hAnsi="Helvetica Neue"/>
          <w:noProof/>
          <w:lang w:val="en-US"/>
        </w:rPr>
        <w:drawing>
          <wp:inline distT="0" distB="0" distL="0" distR="0" wp14:anchorId="1646C3DD" wp14:editId="69998D84">
            <wp:extent cx="5207726" cy="2882265"/>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76"/>
                    <a:stretch/>
                  </pic:blipFill>
                  <pic:spPr bwMode="auto">
                    <a:xfrm>
                      <a:off x="0" y="0"/>
                      <a:ext cx="5208498" cy="2882692"/>
                    </a:xfrm>
                    <a:prstGeom prst="rect">
                      <a:avLst/>
                    </a:prstGeom>
                    <a:noFill/>
                    <a:ln>
                      <a:noFill/>
                    </a:ln>
                    <a:extLst>
                      <a:ext uri="{53640926-AAD7-44d8-BBD7-CCE9431645EC}">
                        <a14:shadowObscured xmlns:a14="http://schemas.microsoft.com/office/drawing/2010/main"/>
                      </a:ext>
                    </a:extLst>
                  </pic:spPr>
                </pic:pic>
              </a:graphicData>
            </a:graphic>
          </wp:inline>
        </w:drawing>
      </w:r>
    </w:p>
    <w:p w14:paraId="42D6E3DC" w14:textId="48F03FC5" w:rsidR="00B10B2D" w:rsidRDefault="003F60B4" w:rsidP="003A581F">
      <w:pPr>
        <w:tabs>
          <w:tab w:val="left" w:pos="2640"/>
        </w:tabs>
        <w:rPr>
          <w:rFonts w:ascii="Helvetica Neue" w:hAnsi="Helvetica Neue"/>
        </w:rPr>
      </w:pPr>
      <w:r w:rsidRPr="003F60B4">
        <w:rPr>
          <w:rFonts w:ascii="Helvetica Neue" w:hAnsi="Helvetica Neue"/>
          <w:b/>
        </w:rPr>
        <w:t>Fig 6.</w:t>
      </w:r>
      <w:r>
        <w:rPr>
          <w:rFonts w:ascii="Helvetica Neue" w:hAnsi="Helvetica Neue"/>
        </w:rPr>
        <w:t xml:space="preserve"> Substitution model set up in PhyML.</w:t>
      </w:r>
    </w:p>
    <w:p w14:paraId="43CB4208" w14:textId="77777777" w:rsidR="00B10B2D" w:rsidRDefault="00B10B2D" w:rsidP="003A581F">
      <w:pPr>
        <w:tabs>
          <w:tab w:val="left" w:pos="2640"/>
        </w:tabs>
        <w:rPr>
          <w:rFonts w:ascii="Helvetica Neue" w:hAnsi="Helvetica Neue"/>
        </w:rPr>
      </w:pPr>
    </w:p>
    <w:p w14:paraId="4C6A5165" w14:textId="556A0C7E" w:rsidR="00493650" w:rsidRDefault="00B10B2D" w:rsidP="003A581F">
      <w:pPr>
        <w:tabs>
          <w:tab w:val="left" w:pos="2640"/>
        </w:tabs>
        <w:rPr>
          <w:rFonts w:ascii="Helvetica Neue" w:hAnsi="Helvetica Neue"/>
        </w:rPr>
      </w:pPr>
      <w:r>
        <w:rPr>
          <w:rFonts w:ascii="Helvetica Neue" w:hAnsi="Helvetica Neue"/>
        </w:rPr>
        <w:t>The substitution model should match the optimal model from MEGA. In this case, we are using a TN93 substitution matrix, which allows for transition-to-transversion bias</w:t>
      </w:r>
      <w:r w:rsidR="008C5A27">
        <w:rPr>
          <w:rFonts w:ascii="Helvetica Neue" w:hAnsi="Helvetica Neue"/>
        </w:rPr>
        <w:t>,</w:t>
      </w:r>
      <w:r>
        <w:rPr>
          <w:rFonts w:ascii="Helvetica Neue" w:hAnsi="Helvetica Neue"/>
        </w:rPr>
        <w:t xml:space="preserve"> a gamma distribution with four categories</w:t>
      </w:r>
      <w:r w:rsidR="008C5A27">
        <w:rPr>
          <w:rFonts w:ascii="Helvetica Neue" w:hAnsi="Helvetica Neue"/>
        </w:rPr>
        <w:t>, and different frequencies for nucleotides</w:t>
      </w:r>
      <w:r>
        <w:rPr>
          <w:rFonts w:ascii="Helvetica Neue" w:hAnsi="Helvetica Neue"/>
        </w:rPr>
        <w:t xml:space="preserve">. We </w:t>
      </w:r>
      <w:r w:rsidR="008C5A27">
        <w:rPr>
          <w:rFonts w:ascii="Helvetica Neue" w:hAnsi="Helvetica Neue"/>
        </w:rPr>
        <w:t>are assuming no invariable sites</w:t>
      </w:r>
      <w:r>
        <w:rPr>
          <w:rFonts w:ascii="Helvetica Neue" w:hAnsi="Helvetica Neue"/>
        </w:rPr>
        <w:t>.</w:t>
      </w:r>
      <w:r w:rsidR="00FE0E99">
        <w:rPr>
          <w:rFonts w:ascii="Helvetica Neue" w:hAnsi="Helvetica Neue"/>
        </w:rPr>
        <w:t xml:space="preserve"> </w:t>
      </w:r>
    </w:p>
    <w:p w14:paraId="0AA6794D" w14:textId="77777777" w:rsidR="00493650" w:rsidRDefault="00493650" w:rsidP="003A581F">
      <w:pPr>
        <w:tabs>
          <w:tab w:val="left" w:pos="2640"/>
        </w:tabs>
        <w:rPr>
          <w:rFonts w:ascii="Helvetica Neue" w:hAnsi="Helvetica Neue"/>
        </w:rPr>
      </w:pPr>
    </w:p>
    <w:p w14:paraId="55BB2CC0" w14:textId="4A10B1F1" w:rsidR="00B10B2D" w:rsidRDefault="00FE0E99" w:rsidP="003A581F">
      <w:pPr>
        <w:tabs>
          <w:tab w:val="left" w:pos="2640"/>
        </w:tabs>
        <w:rPr>
          <w:rFonts w:ascii="Helvetica Neue" w:hAnsi="Helvetica Neue"/>
        </w:rPr>
      </w:pPr>
      <w:r>
        <w:rPr>
          <w:rFonts w:ascii="Helvetica Neue" w:hAnsi="Helvetica Neue"/>
        </w:rPr>
        <w:t>To go to the next submenu, type + and hit enter.</w:t>
      </w:r>
      <w:r w:rsidR="00493650">
        <w:rPr>
          <w:rFonts w:ascii="Helvetica Neue" w:hAnsi="Helvetica Neue"/>
        </w:rPr>
        <w:t xml:space="preserve"> We </w:t>
      </w:r>
      <w:ins w:id="1" w:author="Jane Hawkey" w:date="2016-11-19T13:44:00Z">
        <w:r w:rsidR="00EC4EF6">
          <w:rPr>
            <w:rFonts w:ascii="Helvetica Neue" w:hAnsi="Helvetica Neue"/>
          </w:rPr>
          <w:t>c</w:t>
        </w:r>
      </w:ins>
      <w:r w:rsidR="00493650">
        <w:rPr>
          <w:rFonts w:ascii="Helvetica Neue" w:hAnsi="Helvetica Neue"/>
        </w:rPr>
        <w:t>an set up other options about optimising the tree topology. These are fine for this analysis</w:t>
      </w:r>
      <w:r w:rsidR="00F02C61">
        <w:rPr>
          <w:rFonts w:ascii="Helvetica Neue" w:hAnsi="Helvetica Neue"/>
        </w:rPr>
        <w:t>, but to get more accurate results, change the Tree topology search operations from NNI to SPR (this might not make a difference in this analysis because the data are informative, and are not many sequences).</w:t>
      </w:r>
      <w:r w:rsidR="00006E96">
        <w:rPr>
          <w:rFonts w:ascii="Helvetica Neue" w:hAnsi="Helvetica Neue"/>
        </w:rPr>
        <w:t xml:space="preserve"> Type + and hit enter. </w:t>
      </w:r>
    </w:p>
    <w:p w14:paraId="3D04EF32" w14:textId="77777777" w:rsidR="00006E96" w:rsidRDefault="00006E96" w:rsidP="003A581F">
      <w:pPr>
        <w:tabs>
          <w:tab w:val="left" w:pos="2640"/>
        </w:tabs>
        <w:rPr>
          <w:rFonts w:ascii="Helvetica Neue" w:hAnsi="Helvetica Neue"/>
        </w:rPr>
      </w:pPr>
    </w:p>
    <w:p w14:paraId="53EDA161" w14:textId="7C7DD5DC" w:rsidR="00006E96" w:rsidRDefault="00006E96" w:rsidP="003A581F">
      <w:pPr>
        <w:tabs>
          <w:tab w:val="left" w:pos="2640"/>
        </w:tabs>
        <w:rPr>
          <w:rFonts w:ascii="Helvetica Neue" w:hAnsi="Helvetica Neue"/>
        </w:rPr>
      </w:pPr>
      <w:r>
        <w:rPr>
          <w:rFonts w:ascii="Helvetica Neue" w:hAnsi="Helvetica Neue"/>
        </w:rPr>
        <w:t>The next submenu is for options of assessing branch support (Fig 7).</w:t>
      </w:r>
    </w:p>
    <w:p w14:paraId="5E54F668" w14:textId="77777777" w:rsidR="00006E96" w:rsidRDefault="00006E96" w:rsidP="003A581F">
      <w:pPr>
        <w:tabs>
          <w:tab w:val="left" w:pos="2640"/>
        </w:tabs>
        <w:rPr>
          <w:rFonts w:ascii="Helvetica Neue" w:hAnsi="Helvetica Neue"/>
        </w:rPr>
      </w:pPr>
    </w:p>
    <w:p w14:paraId="02825036" w14:textId="0953F4A5" w:rsidR="00006E96" w:rsidRDefault="007506BB" w:rsidP="003A581F">
      <w:pPr>
        <w:tabs>
          <w:tab w:val="left" w:pos="2640"/>
        </w:tabs>
        <w:rPr>
          <w:rFonts w:ascii="Helvetica Neue" w:hAnsi="Helvetica Neue"/>
        </w:rPr>
      </w:pPr>
      <w:r>
        <w:rPr>
          <w:rFonts w:ascii="Helvetica Neue" w:hAnsi="Helvetica Neue"/>
          <w:noProof/>
          <w:lang w:val="en-US"/>
        </w:rPr>
        <w:drawing>
          <wp:inline distT="0" distB="0" distL="0" distR="0" wp14:anchorId="58CB3BE2" wp14:editId="2FD44F92">
            <wp:extent cx="5199689" cy="2651760"/>
            <wp:effectExtent l="0" t="0" r="762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1324"/>
                    <a:stretch/>
                  </pic:blipFill>
                  <pic:spPr bwMode="auto">
                    <a:xfrm>
                      <a:off x="0" y="0"/>
                      <a:ext cx="5200744" cy="2652298"/>
                    </a:xfrm>
                    <a:prstGeom prst="rect">
                      <a:avLst/>
                    </a:prstGeom>
                    <a:noFill/>
                    <a:ln>
                      <a:noFill/>
                    </a:ln>
                    <a:extLst>
                      <a:ext uri="{53640926-AAD7-44d8-BBD7-CCE9431645EC}">
                        <a14:shadowObscured xmlns:a14="http://schemas.microsoft.com/office/drawing/2010/main"/>
                      </a:ext>
                    </a:extLst>
                  </pic:spPr>
                </pic:pic>
              </a:graphicData>
            </a:graphic>
          </wp:inline>
        </w:drawing>
      </w:r>
    </w:p>
    <w:p w14:paraId="32822F84" w14:textId="14689004" w:rsidR="00FE0E99" w:rsidRDefault="007506BB" w:rsidP="003A581F">
      <w:pPr>
        <w:tabs>
          <w:tab w:val="left" w:pos="2640"/>
        </w:tabs>
        <w:rPr>
          <w:rFonts w:ascii="Helvetica Neue" w:hAnsi="Helvetica Neue"/>
        </w:rPr>
      </w:pPr>
      <w:r w:rsidRPr="007506BB">
        <w:rPr>
          <w:rFonts w:ascii="Helvetica Neue" w:hAnsi="Helvetica Neue"/>
          <w:b/>
        </w:rPr>
        <w:t>Fig 7.</w:t>
      </w:r>
      <w:r>
        <w:rPr>
          <w:rFonts w:ascii="Helvetica Neue" w:hAnsi="Helvetica Neue"/>
        </w:rPr>
        <w:t xml:space="preserve"> Options for branch support in PhyML.</w:t>
      </w:r>
    </w:p>
    <w:p w14:paraId="22C48DB5" w14:textId="77777777" w:rsidR="00FE0E99" w:rsidRDefault="00FE0E99" w:rsidP="003A581F">
      <w:pPr>
        <w:tabs>
          <w:tab w:val="left" w:pos="2640"/>
        </w:tabs>
        <w:rPr>
          <w:rFonts w:ascii="Helvetica Neue" w:hAnsi="Helvetica Neue"/>
        </w:rPr>
      </w:pPr>
    </w:p>
    <w:p w14:paraId="3CDCD70E" w14:textId="77777777" w:rsidR="00EF39C1" w:rsidRDefault="00EF39C1" w:rsidP="003A581F">
      <w:pPr>
        <w:tabs>
          <w:tab w:val="left" w:pos="2640"/>
        </w:tabs>
        <w:rPr>
          <w:rFonts w:ascii="Helvetica Neue" w:hAnsi="Helvetica Neue"/>
        </w:rPr>
      </w:pPr>
      <w:r>
        <w:rPr>
          <w:rFonts w:ascii="Helvetica Neue" w:hAnsi="Helvetica Neue"/>
        </w:rPr>
        <w:t xml:space="preserve">PhyML can perform a local topology test to assess branch support, which is very fast and performs similarly to the non-parametric bootstrap. For comparison, however, we will use the non-parametric bootstrap here. </w:t>
      </w:r>
    </w:p>
    <w:p w14:paraId="6311E122" w14:textId="77777777" w:rsidR="00EF39C1" w:rsidRDefault="00EF39C1" w:rsidP="003A581F">
      <w:pPr>
        <w:tabs>
          <w:tab w:val="left" w:pos="2640"/>
        </w:tabs>
        <w:rPr>
          <w:rFonts w:ascii="Helvetica Neue" w:hAnsi="Helvetica Neue"/>
        </w:rPr>
      </w:pPr>
    </w:p>
    <w:p w14:paraId="67B10219" w14:textId="19E95A1E" w:rsidR="00B10B2D" w:rsidRDefault="00EF39C1" w:rsidP="003A581F">
      <w:pPr>
        <w:tabs>
          <w:tab w:val="left" w:pos="2640"/>
        </w:tabs>
        <w:rPr>
          <w:rFonts w:ascii="Helvetica Neue" w:hAnsi="Helvetica Neue"/>
        </w:rPr>
      </w:pPr>
      <w:r>
        <w:rPr>
          <w:rFonts w:ascii="Helvetica Neue" w:hAnsi="Helvetica Neue"/>
        </w:rPr>
        <w:t>Type A and hit enter to disable the Approximate likelihood ratio test (you might need to do this twice), and then type B and hit enter. The program will ask you how many bootstrap replicates it should perform. Type 100 and hit enter.</w:t>
      </w:r>
      <w:r w:rsidR="00B10B2D">
        <w:rPr>
          <w:rFonts w:ascii="Helvetica Neue" w:hAnsi="Helvetica Neue"/>
        </w:rPr>
        <w:t xml:space="preserve"> </w:t>
      </w:r>
      <w:r>
        <w:rPr>
          <w:rFonts w:ascii="Helvetica Neue" w:hAnsi="Helvetica Neue"/>
        </w:rPr>
        <w:t>It will then ask you to whether it should print bootstrap trees and statistics, which we do not require here. Select N and click enter. Out analysis in PhyML is now ready to run. Type Y and hit enter. The analysis will start. You should see the screen in Fig 8.</w:t>
      </w:r>
    </w:p>
    <w:p w14:paraId="2832E31A" w14:textId="77777777" w:rsidR="00EF39C1" w:rsidRDefault="00EF39C1" w:rsidP="003A581F">
      <w:pPr>
        <w:tabs>
          <w:tab w:val="left" w:pos="2640"/>
        </w:tabs>
        <w:rPr>
          <w:rFonts w:ascii="Helvetica Neue" w:hAnsi="Helvetica Neue"/>
        </w:rPr>
      </w:pPr>
    </w:p>
    <w:p w14:paraId="6BD892FE" w14:textId="0CA542E0" w:rsidR="00143EA4" w:rsidRDefault="00143EA4" w:rsidP="003A581F">
      <w:pPr>
        <w:tabs>
          <w:tab w:val="left" w:pos="2640"/>
        </w:tabs>
        <w:rPr>
          <w:rFonts w:ascii="Helvetica Neue" w:hAnsi="Helvetica Neue"/>
        </w:rPr>
      </w:pPr>
      <w:r>
        <w:rPr>
          <w:rFonts w:ascii="Helvetica Neue" w:hAnsi="Helvetica Neue"/>
          <w:noProof/>
          <w:lang w:val="en-US"/>
        </w:rPr>
        <w:drawing>
          <wp:inline distT="0" distB="0" distL="0" distR="0" wp14:anchorId="1D1B236B" wp14:editId="2F96E520">
            <wp:extent cx="5207907" cy="4072255"/>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l="1176"/>
                    <a:stretch/>
                  </pic:blipFill>
                  <pic:spPr bwMode="auto">
                    <a:xfrm>
                      <a:off x="0" y="0"/>
                      <a:ext cx="5208500" cy="4072719"/>
                    </a:xfrm>
                    <a:prstGeom prst="rect">
                      <a:avLst/>
                    </a:prstGeom>
                    <a:noFill/>
                    <a:ln>
                      <a:noFill/>
                    </a:ln>
                    <a:extLst>
                      <a:ext uri="{53640926-AAD7-44d8-BBD7-CCE9431645EC}">
                        <a14:shadowObscured xmlns:a14="http://schemas.microsoft.com/office/drawing/2010/main"/>
                      </a:ext>
                    </a:extLst>
                  </pic:spPr>
                </pic:pic>
              </a:graphicData>
            </a:graphic>
          </wp:inline>
        </w:drawing>
      </w:r>
    </w:p>
    <w:p w14:paraId="4AE0C8C0" w14:textId="02DBE13E" w:rsidR="00143EA4" w:rsidRDefault="00143EA4" w:rsidP="003A581F">
      <w:pPr>
        <w:tabs>
          <w:tab w:val="left" w:pos="2640"/>
        </w:tabs>
        <w:rPr>
          <w:rFonts w:ascii="Helvetica Neue" w:hAnsi="Helvetica Neue"/>
        </w:rPr>
      </w:pPr>
      <w:r w:rsidRPr="00CA6E05">
        <w:rPr>
          <w:rFonts w:ascii="Helvetica Neue" w:hAnsi="Helvetica Neue"/>
          <w:b/>
        </w:rPr>
        <w:t>Fig 8.</w:t>
      </w:r>
      <w:r>
        <w:rPr>
          <w:rFonts w:ascii="Helvetica Neue" w:hAnsi="Helvetica Neue"/>
        </w:rPr>
        <w:t xml:space="preserve"> </w:t>
      </w:r>
      <w:r w:rsidR="00CA6E05">
        <w:rPr>
          <w:rFonts w:ascii="Helvetica Neue" w:hAnsi="Helvetica Neue"/>
        </w:rPr>
        <w:t>Progress of maximum likelihood analysis in PhyML.</w:t>
      </w:r>
    </w:p>
    <w:p w14:paraId="485CC856" w14:textId="77777777" w:rsidR="00CA6E05" w:rsidRDefault="00CA6E05" w:rsidP="003A581F">
      <w:pPr>
        <w:tabs>
          <w:tab w:val="left" w:pos="2640"/>
        </w:tabs>
        <w:rPr>
          <w:rFonts w:ascii="Helvetica Neue" w:hAnsi="Helvetica Neue"/>
        </w:rPr>
      </w:pPr>
    </w:p>
    <w:p w14:paraId="2A7E69A8" w14:textId="57A2AFBE" w:rsidR="00CA6E05" w:rsidRDefault="008C5A27" w:rsidP="003A581F">
      <w:pPr>
        <w:tabs>
          <w:tab w:val="left" w:pos="2640"/>
        </w:tabs>
        <w:rPr>
          <w:rFonts w:ascii="Helvetica Neue" w:hAnsi="Helvetica Neue"/>
        </w:rPr>
      </w:pPr>
      <w:r>
        <w:rPr>
          <w:rFonts w:ascii="Helvetica Neue" w:hAnsi="Helvetica Neue"/>
        </w:rPr>
        <w:t>The output from PhyML is a tree file (</w:t>
      </w:r>
      <w:r w:rsidRPr="00616260">
        <w:rPr>
          <w:rFonts w:ascii="Courier" w:hAnsi="Courier"/>
        </w:rPr>
        <w:t>EBO</w:t>
      </w:r>
      <w:r>
        <w:rPr>
          <w:rFonts w:ascii="Courier" w:hAnsi="Courier"/>
        </w:rPr>
        <w:t>V_N2_aligned_early_samples.phy_phyml_tree.txt</w:t>
      </w:r>
      <w:r>
        <w:rPr>
          <w:rFonts w:ascii="Helvetica Neue" w:hAnsi="Helvetica Neue"/>
        </w:rPr>
        <w:t>) and a file with the maximum likelihood parameter estimates (</w:t>
      </w:r>
      <w:r w:rsidRPr="00616260">
        <w:rPr>
          <w:rFonts w:ascii="Courier" w:hAnsi="Courier"/>
        </w:rPr>
        <w:t>EBO</w:t>
      </w:r>
      <w:r>
        <w:rPr>
          <w:rFonts w:ascii="Courier" w:hAnsi="Courier"/>
        </w:rPr>
        <w:t>V_N2_aligned_early_samples.phy_phyml_stats.txt</w:t>
      </w:r>
      <w:r>
        <w:rPr>
          <w:rFonts w:ascii="Helvetica Neue" w:hAnsi="Helvetica Neue"/>
        </w:rPr>
        <w:t xml:space="preserve">). Open both in a text editor. </w:t>
      </w:r>
    </w:p>
    <w:p w14:paraId="2D274C31" w14:textId="77777777" w:rsidR="008C5A27" w:rsidRDefault="008C5A27" w:rsidP="003A581F">
      <w:pPr>
        <w:tabs>
          <w:tab w:val="left" w:pos="2640"/>
        </w:tabs>
        <w:rPr>
          <w:rFonts w:ascii="Helvetica Neue" w:hAnsi="Helvetica Neue"/>
        </w:rPr>
      </w:pPr>
    </w:p>
    <w:p w14:paraId="173CFD5B" w14:textId="5A9B18E9" w:rsidR="008C5A27" w:rsidRDefault="008C5A27" w:rsidP="003A581F">
      <w:pPr>
        <w:tabs>
          <w:tab w:val="left" w:pos="2640"/>
        </w:tabs>
        <w:rPr>
          <w:rFonts w:ascii="Helvetica Neue" w:hAnsi="Helvetica Neue"/>
        </w:rPr>
      </w:pPr>
      <w:r w:rsidRPr="008C5A27">
        <w:rPr>
          <w:rFonts w:ascii="Helvetica Neue" w:hAnsi="Helvetica Neue"/>
          <w:b/>
        </w:rPr>
        <w:t>Question 3.1:</w:t>
      </w:r>
      <w:r w:rsidR="00921992">
        <w:rPr>
          <w:rFonts w:ascii="Helvetica Neue" w:hAnsi="Helvetica Neue"/>
        </w:rPr>
        <w:t xml:space="preserve"> Is there a strong transition-to-transversion bias in these data? Does it appear to differ between purines and pirimidines? </w:t>
      </w:r>
    </w:p>
    <w:p w14:paraId="5DF07B52" w14:textId="77777777" w:rsidR="00921992" w:rsidRDefault="00921992" w:rsidP="003A581F">
      <w:pPr>
        <w:tabs>
          <w:tab w:val="left" w:pos="2640"/>
        </w:tabs>
        <w:rPr>
          <w:rFonts w:ascii="Helvetica Neue" w:hAnsi="Helvetica Neue"/>
        </w:rPr>
      </w:pPr>
    </w:p>
    <w:p w14:paraId="0445AC21" w14:textId="77777777" w:rsidR="00921992" w:rsidRDefault="00921992" w:rsidP="003A581F">
      <w:pPr>
        <w:tabs>
          <w:tab w:val="left" w:pos="2640"/>
        </w:tabs>
        <w:rPr>
          <w:rFonts w:ascii="Helvetica Neue" w:hAnsi="Helvetica Neue"/>
        </w:rPr>
      </w:pPr>
    </w:p>
    <w:p w14:paraId="42E11C16" w14:textId="1C5BAE98" w:rsidR="00921992" w:rsidRDefault="00921992" w:rsidP="003A581F">
      <w:pPr>
        <w:tabs>
          <w:tab w:val="left" w:pos="2640"/>
        </w:tabs>
        <w:rPr>
          <w:rFonts w:ascii="Helvetica Neue" w:hAnsi="Helvetica Neue"/>
        </w:rPr>
      </w:pPr>
      <w:r w:rsidRPr="00921992">
        <w:rPr>
          <w:rFonts w:ascii="Helvetica Neue" w:hAnsi="Helvetica Neue"/>
          <w:b/>
        </w:rPr>
        <w:t>Question 3.2:</w:t>
      </w:r>
      <w:r>
        <w:rPr>
          <w:rFonts w:ascii="Helvetica Neue" w:hAnsi="Helvetica Neue"/>
          <w:b/>
        </w:rPr>
        <w:t xml:space="preserve"> </w:t>
      </w:r>
      <w:r w:rsidRPr="00921992">
        <w:rPr>
          <w:rFonts w:ascii="Helvetica Neue" w:hAnsi="Helvetica Neue"/>
        </w:rPr>
        <w:t>Do you think that it is reasonable to assume that all sites evolve at the same rate in these data?</w:t>
      </w:r>
    </w:p>
    <w:p w14:paraId="4AAB51DE" w14:textId="75491A90" w:rsidR="00224633" w:rsidRDefault="00224633" w:rsidP="003A581F">
      <w:pPr>
        <w:tabs>
          <w:tab w:val="left" w:pos="2640"/>
        </w:tabs>
        <w:rPr>
          <w:rFonts w:ascii="Helvetica Neue" w:hAnsi="Helvetica Neue"/>
        </w:rPr>
      </w:pPr>
      <w:r w:rsidRPr="00224633">
        <w:rPr>
          <w:rFonts w:ascii="Helvetica Neue" w:hAnsi="Helvetica Neue"/>
          <w:b/>
        </w:rPr>
        <w:t>Question 3.3:</w:t>
      </w:r>
      <w:r>
        <w:rPr>
          <w:rFonts w:ascii="Helvetica Neue" w:hAnsi="Helvetica Neue"/>
        </w:rPr>
        <w:t xml:space="preserve"> Why do we expect the bootstrap analysis to take longer than an ordinary analysis without branch support?</w:t>
      </w:r>
    </w:p>
    <w:p w14:paraId="63D17381" w14:textId="77777777" w:rsidR="00224633" w:rsidRDefault="00224633" w:rsidP="003A581F">
      <w:pPr>
        <w:tabs>
          <w:tab w:val="left" w:pos="2640"/>
        </w:tabs>
        <w:rPr>
          <w:rFonts w:ascii="Helvetica Neue" w:hAnsi="Helvetica Neue"/>
        </w:rPr>
      </w:pPr>
    </w:p>
    <w:p w14:paraId="108D0C70" w14:textId="77777777" w:rsidR="00224633" w:rsidRDefault="00224633" w:rsidP="003A581F">
      <w:pPr>
        <w:tabs>
          <w:tab w:val="left" w:pos="2640"/>
        </w:tabs>
        <w:rPr>
          <w:rFonts w:ascii="Helvetica Neue" w:hAnsi="Helvetica Neue"/>
        </w:rPr>
      </w:pPr>
    </w:p>
    <w:p w14:paraId="7FE91639" w14:textId="055EC390" w:rsidR="00921992" w:rsidRDefault="00921992" w:rsidP="003A581F">
      <w:pPr>
        <w:tabs>
          <w:tab w:val="left" w:pos="2640"/>
        </w:tabs>
        <w:rPr>
          <w:rFonts w:ascii="Helvetica Neue" w:hAnsi="Helvetica Neue"/>
        </w:rPr>
      </w:pPr>
      <w:r>
        <w:rPr>
          <w:rFonts w:ascii="Helvetica Neue" w:hAnsi="Helvetica Neue"/>
        </w:rPr>
        <w:t xml:space="preserve">To visualise the tree we will use FigTree. </w:t>
      </w:r>
      <w:r w:rsidR="00F65695">
        <w:rPr>
          <w:rFonts w:ascii="Helvetica Neue" w:hAnsi="Helvetica Neue"/>
        </w:rPr>
        <w:t xml:space="preserve">Click on the program icon </w:t>
      </w:r>
      <w:r w:rsidR="00F65695">
        <w:rPr>
          <w:rFonts w:ascii="Helvetica Neue" w:hAnsi="Helvetica Neue"/>
          <w:noProof/>
          <w:lang w:val="en-US"/>
        </w:rPr>
        <w:drawing>
          <wp:inline distT="0" distB="0" distL="0" distR="0" wp14:anchorId="00F336C4" wp14:editId="699AEBE6">
            <wp:extent cx="342900" cy="342900"/>
            <wp:effectExtent l="0" t="0" r="12700" b="1270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013" cy="343013"/>
                    </a:xfrm>
                    <a:prstGeom prst="rect">
                      <a:avLst/>
                    </a:prstGeom>
                    <a:noFill/>
                    <a:ln>
                      <a:noFill/>
                    </a:ln>
                  </pic:spPr>
                </pic:pic>
              </a:graphicData>
            </a:graphic>
          </wp:inline>
        </w:drawing>
      </w:r>
      <w:r w:rsidR="00F65695">
        <w:rPr>
          <w:rFonts w:ascii="Helvetica Neue" w:hAnsi="Helvetica Neue"/>
        </w:rPr>
        <w:t xml:space="preserve">. The to the </w:t>
      </w:r>
      <w:r w:rsidR="00F65695" w:rsidRPr="00F65695">
        <w:rPr>
          <w:rFonts w:ascii="Helvetica Neue" w:hAnsi="Helvetica Neue"/>
          <w:i/>
        </w:rPr>
        <w:t xml:space="preserve">File </w:t>
      </w:r>
      <w:r w:rsidR="00F65695">
        <w:rPr>
          <w:rFonts w:ascii="Helvetica Neue" w:hAnsi="Helvetica Neue"/>
        </w:rPr>
        <w:t xml:space="preserve">menu and select </w:t>
      </w:r>
      <w:r w:rsidR="00F65695" w:rsidRPr="00F65695">
        <w:rPr>
          <w:rFonts w:ascii="Helvetica Neue" w:hAnsi="Helvetica Neue"/>
          <w:i/>
        </w:rPr>
        <w:t>Open</w:t>
      </w:r>
      <w:r w:rsidR="00F65695">
        <w:rPr>
          <w:rFonts w:ascii="Helvetica Neue" w:hAnsi="Helvetica Neue"/>
        </w:rPr>
        <w:t>. Find the tree file from PhyML (</w:t>
      </w:r>
      <w:r w:rsidR="00F65695" w:rsidRPr="00616260">
        <w:rPr>
          <w:rFonts w:ascii="Courier" w:hAnsi="Courier"/>
        </w:rPr>
        <w:t>EBO</w:t>
      </w:r>
      <w:r w:rsidR="00F65695">
        <w:rPr>
          <w:rFonts w:ascii="Courier" w:hAnsi="Courier"/>
        </w:rPr>
        <w:t>V_N2_aligned_early_samples.phy_phyml_stats.txt</w:t>
      </w:r>
      <w:r w:rsidR="00F65695">
        <w:rPr>
          <w:rFonts w:ascii="Helvetica Neue" w:hAnsi="Helvetica Neue"/>
        </w:rPr>
        <w:t xml:space="preserve">). </w:t>
      </w:r>
      <w:r w:rsidR="00224633">
        <w:rPr>
          <w:rFonts w:ascii="Helvetica Neue" w:hAnsi="Helvetica Neue"/>
        </w:rPr>
        <w:t>The program will ask us about some branch labels in the tree, which we know to be the bootstrap values.</w:t>
      </w:r>
      <w:r w:rsidR="00150CE0">
        <w:rPr>
          <w:rFonts w:ascii="Helvetica Neue" w:hAnsi="Helvetica Neue"/>
        </w:rPr>
        <w:t xml:space="preserve"> Type ‘bootstrap’ in lieu of ‘label’, and click OK.</w:t>
      </w:r>
      <w:r w:rsidR="00601AEF">
        <w:rPr>
          <w:rFonts w:ascii="Helvetica Neue" w:hAnsi="Helvetica Neue"/>
        </w:rPr>
        <w:t xml:space="preserve"> A window with the tree will appear (Fig 9). </w:t>
      </w:r>
    </w:p>
    <w:p w14:paraId="3A0C3447" w14:textId="77777777" w:rsidR="00F65695" w:rsidRDefault="00F65695" w:rsidP="003A581F">
      <w:pPr>
        <w:tabs>
          <w:tab w:val="left" w:pos="2640"/>
        </w:tabs>
        <w:rPr>
          <w:rFonts w:ascii="Helvetica Neue" w:hAnsi="Helvetica Neue"/>
        </w:rPr>
      </w:pPr>
    </w:p>
    <w:p w14:paraId="013E5546" w14:textId="6B5C3FD9" w:rsidR="00F65695" w:rsidRDefault="000A331E" w:rsidP="003A581F">
      <w:pPr>
        <w:tabs>
          <w:tab w:val="left" w:pos="2640"/>
        </w:tabs>
        <w:rPr>
          <w:rFonts w:ascii="Helvetica Neue" w:hAnsi="Helvetica Neue"/>
        </w:rPr>
      </w:pPr>
      <w:r>
        <w:rPr>
          <w:rFonts w:ascii="Helvetica Neue" w:hAnsi="Helvetica Neue"/>
          <w:noProof/>
          <w:lang w:val="en-US"/>
        </w:rPr>
        <w:drawing>
          <wp:inline distT="0" distB="0" distL="0" distR="0" wp14:anchorId="33B4C756" wp14:editId="724F84AB">
            <wp:extent cx="3949280" cy="2878455"/>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1164"/>
                    <a:stretch/>
                  </pic:blipFill>
                  <pic:spPr bwMode="auto">
                    <a:xfrm>
                      <a:off x="0" y="0"/>
                      <a:ext cx="3950194" cy="2879121"/>
                    </a:xfrm>
                    <a:prstGeom prst="rect">
                      <a:avLst/>
                    </a:prstGeom>
                    <a:noFill/>
                    <a:ln>
                      <a:noFill/>
                    </a:ln>
                    <a:extLst>
                      <a:ext uri="{53640926-AAD7-44d8-BBD7-CCE9431645EC}">
                        <a14:shadowObscured xmlns:a14="http://schemas.microsoft.com/office/drawing/2010/main"/>
                      </a:ext>
                    </a:extLst>
                  </pic:spPr>
                </pic:pic>
              </a:graphicData>
            </a:graphic>
          </wp:inline>
        </w:drawing>
      </w:r>
    </w:p>
    <w:p w14:paraId="1F810E88" w14:textId="5A41FAF6" w:rsidR="00601AEF" w:rsidRDefault="000A331E" w:rsidP="003A581F">
      <w:pPr>
        <w:tabs>
          <w:tab w:val="left" w:pos="2640"/>
        </w:tabs>
        <w:rPr>
          <w:rFonts w:ascii="Helvetica Neue" w:hAnsi="Helvetica Neue"/>
        </w:rPr>
      </w:pPr>
      <w:r w:rsidRPr="000A331E">
        <w:rPr>
          <w:rFonts w:ascii="Helvetica Neue" w:hAnsi="Helvetica Neue"/>
          <w:b/>
        </w:rPr>
        <w:t>Fig 9.</w:t>
      </w:r>
      <w:r>
        <w:rPr>
          <w:rFonts w:ascii="Helvetica Neue" w:hAnsi="Helvetica Neue"/>
        </w:rPr>
        <w:t xml:space="preserve"> Phylogenetic tree displayed in FigTree.</w:t>
      </w:r>
    </w:p>
    <w:p w14:paraId="3517391F" w14:textId="77777777" w:rsidR="00601AEF" w:rsidRDefault="00601AEF" w:rsidP="003A581F">
      <w:pPr>
        <w:tabs>
          <w:tab w:val="left" w:pos="2640"/>
        </w:tabs>
        <w:rPr>
          <w:rFonts w:ascii="Helvetica Neue" w:hAnsi="Helvetica Neue"/>
        </w:rPr>
      </w:pPr>
    </w:p>
    <w:p w14:paraId="3045A1B6" w14:textId="64A31F62" w:rsidR="000A331E" w:rsidRDefault="00E05023" w:rsidP="003A581F">
      <w:pPr>
        <w:tabs>
          <w:tab w:val="left" w:pos="2640"/>
        </w:tabs>
        <w:rPr>
          <w:rFonts w:ascii="Helvetica Neue" w:hAnsi="Helvetica Neue"/>
        </w:rPr>
      </w:pPr>
      <w:r>
        <w:rPr>
          <w:rFonts w:ascii="Helvetica Neue" w:hAnsi="Helvetica Neue"/>
        </w:rPr>
        <w:t xml:space="preserve">Select </w:t>
      </w:r>
      <w:r w:rsidRPr="00E05023">
        <w:rPr>
          <w:rFonts w:ascii="Helvetica Neue" w:hAnsi="Helvetica Neue"/>
          <w:i/>
        </w:rPr>
        <w:t xml:space="preserve">Node Labels </w:t>
      </w:r>
      <w:r>
        <w:rPr>
          <w:rFonts w:ascii="Helvetica Neue" w:hAnsi="Helvetica Neue"/>
        </w:rPr>
        <w:t xml:space="preserve">in the menu at the left. Then click on the arrow at the right and select </w:t>
      </w:r>
      <w:r w:rsidRPr="00E05023">
        <w:rPr>
          <w:rFonts w:ascii="Helvetica Neue" w:hAnsi="Helvetica Neue"/>
          <w:i/>
        </w:rPr>
        <w:t>Display: bootstrap</w:t>
      </w:r>
      <w:r>
        <w:rPr>
          <w:rFonts w:ascii="Helvetica Neue" w:hAnsi="Helvetica Neue"/>
        </w:rPr>
        <w:t xml:space="preserve"> (Fig 10).</w:t>
      </w:r>
    </w:p>
    <w:p w14:paraId="7A597DA2" w14:textId="77777777" w:rsidR="000A331E" w:rsidRDefault="000A331E" w:rsidP="003A581F">
      <w:pPr>
        <w:tabs>
          <w:tab w:val="left" w:pos="2640"/>
        </w:tabs>
        <w:rPr>
          <w:rFonts w:ascii="Helvetica Neue" w:hAnsi="Helvetica Neue"/>
        </w:rPr>
      </w:pPr>
    </w:p>
    <w:p w14:paraId="60F7D415" w14:textId="7AF14E08" w:rsidR="00E05023" w:rsidRDefault="005F7AB2" w:rsidP="003A581F">
      <w:pPr>
        <w:tabs>
          <w:tab w:val="left" w:pos="2640"/>
        </w:tabs>
        <w:rPr>
          <w:rFonts w:ascii="Helvetica Neue" w:hAnsi="Helvetica Neue"/>
        </w:rPr>
      </w:pPr>
      <w:r>
        <w:rPr>
          <w:rFonts w:ascii="Helvetica Neue" w:hAnsi="Helvetica Neue"/>
          <w:noProof/>
          <w:lang w:val="en-US"/>
        </w:rPr>
        <w:drawing>
          <wp:inline distT="0" distB="0" distL="0" distR="0" wp14:anchorId="5E897E03" wp14:editId="687804D6">
            <wp:extent cx="1909461" cy="205740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3804"/>
                    <a:stretch/>
                  </pic:blipFill>
                  <pic:spPr bwMode="auto">
                    <a:xfrm>
                      <a:off x="0" y="0"/>
                      <a:ext cx="1909735" cy="2057695"/>
                    </a:xfrm>
                    <a:prstGeom prst="rect">
                      <a:avLst/>
                    </a:prstGeom>
                    <a:noFill/>
                    <a:ln>
                      <a:noFill/>
                    </a:ln>
                    <a:extLst>
                      <a:ext uri="{53640926-AAD7-44d8-BBD7-CCE9431645EC}">
                        <a14:shadowObscured xmlns:a14="http://schemas.microsoft.com/office/drawing/2010/main"/>
                      </a:ext>
                    </a:extLst>
                  </pic:spPr>
                </pic:pic>
              </a:graphicData>
            </a:graphic>
          </wp:inline>
        </w:drawing>
      </w:r>
    </w:p>
    <w:p w14:paraId="5F5E7BC1" w14:textId="66319D15" w:rsidR="005F7AB2" w:rsidRDefault="005F7AB2" w:rsidP="003A581F">
      <w:pPr>
        <w:tabs>
          <w:tab w:val="left" w:pos="2640"/>
        </w:tabs>
        <w:rPr>
          <w:rFonts w:ascii="Helvetica Neue" w:hAnsi="Helvetica Neue"/>
        </w:rPr>
      </w:pPr>
      <w:r w:rsidRPr="005F7AB2">
        <w:rPr>
          <w:rFonts w:ascii="Helvetica Neue" w:hAnsi="Helvetica Neue"/>
          <w:b/>
        </w:rPr>
        <w:t>Fig 10.</w:t>
      </w:r>
      <w:r>
        <w:rPr>
          <w:rFonts w:ascii="Helvetica Neue" w:hAnsi="Helvetica Neue"/>
        </w:rPr>
        <w:t xml:space="preserve"> Displaying bootstrap values in nodes in FigTree.</w:t>
      </w:r>
    </w:p>
    <w:p w14:paraId="1E900F89" w14:textId="77777777" w:rsidR="00E05023" w:rsidRDefault="00E05023" w:rsidP="003A581F">
      <w:pPr>
        <w:tabs>
          <w:tab w:val="left" w:pos="2640"/>
        </w:tabs>
        <w:rPr>
          <w:rFonts w:ascii="Helvetica Neue" w:hAnsi="Helvetica Neue"/>
        </w:rPr>
      </w:pPr>
    </w:p>
    <w:p w14:paraId="32F120BE" w14:textId="6EAE6F22" w:rsidR="00150CE0" w:rsidRDefault="005F7AB2" w:rsidP="00150CE0">
      <w:pPr>
        <w:tabs>
          <w:tab w:val="left" w:pos="2640"/>
        </w:tabs>
        <w:rPr>
          <w:rFonts w:ascii="Helvetica Neue" w:hAnsi="Helvetica Neue"/>
        </w:rPr>
      </w:pPr>
      <w:r>
        <w:rPr>
          <w:rFonts w:ascii="Helvetica Neue" w:hAnsi="Helvetica Neue"/>
        </w:rPr>
        <w:t>The values that appear at the nodes represent the number of bootstrap replicates that contained a particular clade.</w:t>
      </w:r>
      <w:r w:rsidR="004F64FA">
        <w:rPr>
          <w:rFonts w:ascii="Helvetica Neue" w:hAnsi="Helvetica Neue"/>
        </w:rPr>
        <w:t xml:space="preserve"> Use the options in the window to display the tree in different ways. Try selecting different branches and rerooting it. </w:t>
      </w:r>
    </w:p>
    <w:p w14:paraId="24FC4395" w14:textId="77777777" w:rsidR="004F64FA" w:rsidRDefault="004F64FA" w:rsidP="00150CE0">
      <w:pPr>
        <w:tabs>
          <w:tab w:val="left" w:pos="2640"/>
        </w:tabs>
        <w:rPr>
          <w:rFonts w:ascii="Helvetica Neue" w:hAnsi="Helvetica Neue"/>
        </w:rPr>
      </w:pPr>
    </w:p>
    <w:p w14:paraId="1742DF22" w14:textId="51EDD90F" w:rsidR="005F7AB2" w:rsidRDefault="005F7AB2" w:rsidP="00150CE0">
      <w:pPr>
        <w:tabs>
          <w:tab w:val="left" w:pos="2640"/>
        </w:tabs>
        <w:rPr>
          <w:rFonts w:ascii="Helvetica Neue" w:hAnsi="Helvetica Neue"/>
        </w:rPr>
      </w:pPr>
      <w:r w:rsidRPr="003A2C2B">
        <w:rPr>
          <w:rFonts w:ascii="Helvetica Neue" w:hAnsi="Helvetica Neue"/>
          <w:b/>
        </w:rPr>
        <w:t>Question 3.4:</w:t>
      </w:r>
      <w:r>
        <w:rPr>
          <w:rFonts w:ascii="Helvetica Neue" w:hAnsi="Helvetica Neue"/>
        </w:rPr>
        <w:t xml:space="preserve"> Sequences starting with CH were obtained from chimps, those starting with GOR were sampled from gorillas, and the rest are from humans. </w:t>
      </w:r>
      <w:r w:rsidR="003A2C2B">
        <w:rPr>
          <w:rFonts w:ascii="Helvetica Neue" w:hAnsi="Helvetica Neue"/>
        </w:rPr>
        <w:t xml:space="preserve">Do human samples all form a monophyletic group? </w:t>
      </w:r>
      <w:r w:rsidR="00D36468">
        <w:rPr>
          <w:rFonts w:ascii="Helvetica Neue" w:hAnsi="Helvetica Neue"/>
        </w:rPr>
        <w:t xml:space="preserve">Does this support the notion that Ebola </w:t>
      </w:r>
      <w:r w:rsidR="002C7C2F">
        <w:rPr>
          <w:rFonts w:ascii="Helvetica Neue" w:hAnsi="Helvetica Neue"/>
        </w:rPr>
        <w:t>virus</w:t>
      </w:r>
      <w:r w:rsidR="00D36468">
        <w:rPr>
          <w:rFonts w:ascii="Helvetica Neue" w:hAnsi="Helvetica Neue"/>
        </w:rPr>
        <w:t xml:space="preserve"> </w:t>
      </w:r>
      <w:r w:rsidR="002C7C2F">
        <w:rPr>
          <w:rFonts w:ascii="Helvetica Neue" w:hAnsi="Helvetica Neue"/>
        </w:rPr>
        <w:t xml:space="preserve">has </w:t>
      </w:r>
      <w:r w:rsidR="00D36468">
        <w:rPr>
          <w:rFonts w:ascii="Helvetica Neue" w:hAnsi="Helvetica Neue"/>
        </w:rPr>
        <w:t>an animal reservoir?</w:t>
      </w:r>
      <w:r w:rsidR="00683373">
        <w:rPr>
          <w:rFonts w:ascii="Helvetica Neue" w:hAnsi="Helvetica Neue"/>
        </w:rPr>
        <w:t xml:space="preserve"> </w:t>
      </w:r>
      <w:r w:rsidR="008C05AA">
        <w:rPr>
          <w:rFonts w:ascii="Helvetica Neue" w:hAnsi="Helvetica Neue"/>
        </w:rPr>
        <w:t>If so, c</w:t>
      </w:r>
      <w:r w:rsidR="00683373">
        <w:rPr>
          <w:rFonts w:ascii="Helvetica Neue" w:hAnsi="Helvetica Neue"/>
        </w:rPr>
        <w:t>an we establish what this reservoir would be?</w:t>
      </w:r>
    </w:p>
    <w:p w14:paraId="5EEFCB3D" w14:textId="77777777" w:rsidR="003A2C2B" w:rsidRDefault="003A2C2B" w:rsidP="00150CE0">
      <w:pPr>
        <w:tabs>
          <w:tab w:val="left" w:pos="2640"/>
        </w:tabs>
        <w:rPr>
          <w:rFonts w:ascii="Helvetica Neue" w:hAnsi="Helvetica Neue"/>
        </w:rPr>
      </w:pPr>
    </w:p>
    <w:p w14:paraId="3E59555F" w14:textId="386708FC" w:rsidR="003A2C2B" w:rsidRDefault="006F45DB" w:rsidP="00150CE0">
      <w:pPr>
        <w:tabs>
          <w:tab w:val="left" w:pos="2640"/>
        </w:tabs>
        <w:rPr>
          <w:rFonts w:ascii="Helvetica Neue" w:hAnsi="Helvetica Neue"/>
        </w:rPr>
      </w:pPr>
      <w:r w:rsidRPr="006F45DB">
        <w:rPr>
          <w:rFonts w:ascii="Helvetica Neue" w:hAnsi="Helvetica Neue"/>
          <w:b/>
        </w:rPr>
        <w:t>Question 3.5:</w:t>
      </w:r>
      <w:r>
        <w:rPr>
          <w:rFonts w:ascii="Helvetica Neue" w:hAnsi="Helvetica Neue"/>
        </w:rPr>
        <w:t xml:space="preserve"> What does the scale bar at the bottom mean?</w:t>
      </w:r>
    </w:p>
    <w:p w14:paraId="6781D93C" w14:textId="77777777" w:rsidR="00150CE0" w:rsidRDefault="00150CE0" w:rsidP="00150CE0">
      <w:pPr>
        <w:tabs>
          <w:tab w:val="left" w:pos="2640"/>
        </w:tabs>
        <w:rPr>
          <w:rFonts w:ascii="Helvetica Neue" w:hAnsi="Helvetica Neue"/>
        </w:rPr>
      </w:pPr>
    </w:p>
    <w:p w14:paraId="20A63690" w14:textId="5A68DB45" w:rsidR="00150CE0" w:rsidRDefault="00150CE0" w:rsidP="00150CE0">
      <w:pPr>
        <w:tabs>
          <w:tab w:val="left" w:pos="2640"/>
        </w:tabs>
        <w:rPr>
          <w:rFonts w:ascii="Helvetica Neue" w:hAnsi="Helvetica Neue"/>
        </w:rPr>
      </w:pPr>
      <w:r w:rsidRPr="006F45DB">
        <w:rPr>
          <w:rFonts w:ascii="Helvetica Neue" w:hAnsi="Helvetica Neue"/>
          <w:b/>
        </w:rPr>
        <w:t>Optional Exercise:</w:t>
      </w:r>
      <w:r>
        <w:rPr>
          <w:rFonts w:ascii="Helvetica Neue" w:hAnsi="Helvetica Neue"/>
        </w:rPr>
        <w:t xml:space="preserve"> Conduct </w:t>
      </w:r>
      <w:r w:rsidR="006F45DB">
        <w:rPr>
          <w:rFonts w:ascii="Helvetica Neue" w:hAnsi="Helvetica Neue"/>
        </w:rPr>
        <w:t>the same analysis in PhyML, but instead of conducting non-parametric bootstrap, use the SH-like branch support. These values range between 0 and 1. Do they produce similar support as the non-parametric bootstrap?</w:t>
      </w:r>
    </w:p>
    <w:p w14:paraId="314C5B7C" w14:textId="77777777" w:rsidR="00D36468" w:rsidRDefault="00D36468" w:rsidP="00150CE0">
      <w:pPr>
        <w:tabs>
          <w:tab w:val="left" w:pos="2640"/>
        </w:tabs>
        <w:rPr>
          <w:rFonts w:ascii="Helvetica Neue" w:hAnsi="Helvetica Neue"/>
        </w:rPr>
      </w:pPr>
    </w:p>
    <w:p w14:paraId="7D9F61C4" w14:textId="387122D1" w:rsidR="00912E1E" w:rsidRDefault="00912E1E" w:rsidP="00150CE0">
      <w:pPr>
        <w:tabs>
          <w:tab w:val="left" w:pos="2640"/>
        </w:tabs>
        <w:rPr>
          <w:rFonts w:ascii="Helvetica Neue" w:hAnsi="Helvetica Neue"/>
        </w:rPr>
      </w:pPr>
      <w:r w:rsidRPr="00912E1E">
        <w:rPr>
          <w:rFonts w:ascii="Helvetica Neue" w:hAnsi="Helvetica Neue"/>
          <w:b/>
        </w:rPr>
        <w:t>Optional Ex</w:t>
      </w:r>
      <w:r>
        <w:rPr>
          <w:rFonts w:ascii="Helvetica Neue" w:hAnsi="Helvetica Neue"/>
          <w:b/>
        </w:rPr>
        <w:t>ercise</w:t>
      </w:r>
      <w:r>
        <w:rPr>
          <w:rFonts w:ascii="Helvetica Neue" w:hAnsi="Helvetica Neue"/>
        </w:rPr>
        <w:t>: Open the Virus Pathogen Resource data base (</w:t>
      </w:r>
      <w:hyperlink r:id="rId26" w:history="1">
        <w:r w:rsidRPr="00273758">
          <w:rPr>
            <w:rStyle w:val="Hyperlink"/>
            <w:rFonts w:ascii="Helvetica Neue" w:hAnsi="Helvetica Neue"/>
          </w:rPr>
          <w:t>https://www.viprbrc.org</w:t>
        </w:r>
      </w:hyperlink>
      <w:r>
        <w:rPr>
          <w:rFonts w:ascii="Helvetica Neue" w:hAnsi="Helvetica Neue"/>
        </w:rPr>
        <w:t xml:space="preserve">) in a web browser and check the location of the strains in this analyses, which are shown for each sequence. For example, </w:t>
      </w:r>
      <w:r w:rsidRPr="00912E1E">
        <w:rPr>
          <w:rFonts w:ascii="Helvetica Neue" w:hAnsi="Helvetica Neue"/>
        </w:rPr>
        <w:t>Mayinga_U23187_1976</w:t>
      </w:r>
      <w:r>
        <w:rPr>
          <w:rFonts w:ascii="Helvetica Neue" w:hAnsi="Helvetica Neue"/>
        </w:rPr>
        <w:t xml:space="preserve"> means that the sample is from the </w:t>
      </w:r>
      <w:r w:rsidRPr="00912E1E">
        <w:rPr>
          <w:rFonts w:ascii="Helvetica Neue" w:hAnsi="Helvetica Neue"/>
        </w:rPr>
        <w:t>Mayinga</w:t>
      </w:r>
      <w:r>
        <w:rPr>
          <w:rFonts w:ascii="Helvetica Neue" w:hAnsi="Helvetica Neue"/>
        </w:rPr>
        <w:t xml:space="preserve"> strain, it has the GenBank accession number </w:t>
      </w:r>
      <w:r w:rsidRPr="00912E1E">
        <w:rPr>
          <w:rFonts w:ascii="Helvetica Neue" w:hAnsi="Helvetica Neue"/>
        </w:rPr>
        <w:t>U23187</w:t>
      </w:r>
      <w:r>
        <w:rPr>
          <w:rFonts w:ascii="Helvetica Neue" w:hAnsi="Helvetica Neue"/>
        </w:rPr>
        <w:t>, and it was sampled in 1976. Is there evidence for geograp</w:t>
      </w:r>
      <w:r w:rsidR="00E10BC8">
        <w:rPr>
          <w:rFonts w:ascii="Helvetica Neue" w:hAnsi="Helvetica Neue"/>
        </w:rPr>
        <w:t>hic clustering in these data</w:t>
      </w:r>
      <w:r>
        <w:rPr>
          <w:rFonts w:ascii="Helvetica Neue" w:hAnsi="Helvetica Neue"/>
        </w:rPr>
        <w:t>?</w:t>
      </w:r>
    </w:p>
    <w:p w14:paraId="2C06774D" w14:textId="38F61700" w:rsidR="00921992" w:rsidRPr="00912E1E" w:rsidRDefault="00912E1E" w:rsidP="003A581F">
      <w:pPr>
        <w:tabs>
          <w:tab w:val="left" w:pos="2640"/>
        </w:tabs>
        <w:rPr>
          <w:rFonts w:ascii="Helvetica Neue" w:hAnsi="Helvetica Neue"/>
        </w:rPr>
      </w:pPr>
      <w:r>
        <w:rPr>
          <w:rFonts w:ascii="Helvetica Neue" w:hAnsi="Helvetica Neue"/>
        </w:rPr>
        <w:t xml:space="preserve"> </w:t>
      </w:r>
    </w:p>
    <w:sectPr w:rsidR="00921992" w:rsidRPr="00912E1E" w:rsidSect="00F23EDE">
      <w:pgSz w:w="11900" w:h="16840"/>
      <w:pgMar w:top="1440" w:right="1800" w:bottom="1440" w:left="1800" w:header="708" w:footer="708" w:gutter="0"/>
      <w:cols w:space="708"/>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9081EE" w15:done="0"/>
  <w15:commentEx w15:paraId="1425F3F7" w15:done="0"/>
  <w15:commentEx w15:paraId="5DF696CC" w15:done="0"/>
  <w15:commentEx w15:paraId="5C3EAAB2" w15:done="0"/>
  <w15:commentEx w15:paraId="555078AB" w15:done="0"/>
  <w15:commentEx w15:paraId="7169664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160D4A"/>
    <w:multiLevelType w:val="hybridMultilevel"/>
    <w:tmpl w:val="B726A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ne Hawkey">
    <w15:presenceInfo w15:providerId="Windows Live" w15:userId="4ed69883307e7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25C9"/>
    <w:rsid w:val="00006E96"/>
    <w:rsid w:val="00034E6C"/>
    <w:rsid w:val="000A331E"/>
    <w:rsid w:val="000A51A0"/>
    <w:rsid w:val="001252C4"/>
    <w:rsid w:val="00143EA4"/>
    <w:rsid w:val="00150CE0"/>
    <w:rsid w:val="00175EA5"/>
    <w:rsid w:val="00212198"/>
    <w:rsid w:val="00224633"/>
    <w:rsid w:val="00232205"/>
    <w:rsid w:val="0029425A"/>
    <w:rsid w:val="002C7C2F"/>
    <w:rsid w:val="002F6ED9"/>
    <w:rsid w:val="002F6F78"/>
    <w:rsid w:val="00324E06"/>
    <w:rsid w:val="00337354"/>
    <w:rsid w:val="003738D0"/>
    <w:rsid w:val="003A1AF6"/>
    <w:rsid w:val="003A2C2B"/>
    <w:rsid w:val="003A581F"/>
    <w:rsid w:val="003F60B4"/>
    <w:rsid w:val="00460E12"/>
    <w:rsid w:val="00484D0A"/>
    <w:rsid w:val="004923C5"/>
    <w:rsid w:val="00493650"/>
    <w:rsid w:val="004A4CEA"/>
    <w:rsid w:val="004A7330"/>
    <w:rsid w:val="004F4EC8"/>
    <w:rsid w:val="004F64FA"/>
    <w:rsid w:val="00530D55"/>
    <w:rsid w:val="00563087"/>
    <w:rsid w:val="00571E9E"/>
    <w:rsid w:val="005C7D72"/>
    <w:rsid w:val="005F7AB2"/>
    <w:rsid w:val="00601AEF"/>
    <w:rsid w:val="0060663C"/>
    <w:rsid w:val="00616260"/>
    <w:rsid w:val="00683373"/>
    <w:rsid w:val="00697C89"/>
    <w:rsid w:val="006F45DB"/>
    <w:rsid w:val="006F7056"/>
    <w:rsid w:val="007506BB"/>
    <w:rsid w:val="007D0B6D"/>
    <w:rsid w:val="008663CF"/>
    <w:rsid w:val="00870D65"/>
    <w:rsid w:val="008C05AA"/>
    <w:rsid w:val="008C5A27"/>
    <w:rsid w:val="008D25C9"/>
    <w:rsid w:val="008D27E9"/>
    <w:rsid w:val="008F33BD"/>
    <w:rsid w:val="00912E1E"/>
    <w:rsid w:val="00921992"/>
    <w:rsid w:val="00942712"/>
    <w:rsid w:val="00962326"/>
    <w:rsid w:val="00976B28"/>
    <w:rsid w:val="00980D4E"/>
    <w:rsid w:val="00A07D36"/>
    <w:rsid w:val="00A1521B"/>
    <w:rsid w:val="00A30D04"/>
    <w:rsid w:val="00A45A0B"/>
    <w:rsid w:val="00A8187D"/>
    <w:rsid w:val="00B10B2D"/>
    <w:rsid w:val="00B345F5"/>
    <w:rsid w:val="00B656A9"/>
    <w:rsid w:val="00B8434E"/>
    <w:rsid w:val="00B8485C"/>
    <w:rsid w:val="00B96984"/>
    <w:rsid w:val="00BE1A4F"/>
    <w:rsid w:val="00BE6847"/>
    <w:rsid w:val="00CA6E05"/>
    <w:rsid w:val="00D36468"/>
    <w:rsid w:val="00E05023"/>
    <w:rsid w:val="00E062EF"/>
    <w:rsid w:val="00E10378"/>
    <w:rsid w:val="00E10BC8"/>
    <w:rsid w:val="00E37D19"/>
    <w:rsid w:val="00EB0285"/>
    <w:rsid w:val="00EC4EF6"/>
    <w:rsid w:val="00EF39C1"/>
    <w:rsid w:val="00F02C61"/>
    <w:rsid w:val="00F102BC"/>
    <w:rsid w:val="00F23EDE"/>
    <w:rsid w:val="00F271AF"/>
    <w:rsid w:val="00F64B71"/>
    <w:rsid w:val="00F65695"/>
    <w:rsid w:val="00F95265"/>
    <w:rsid w:val="00FC5079"/>
    <w:rsid w:val="00FE0E9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1AA836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2EF"/>
    <w:pPr>
      <w:ind w:left="720"/>
      <w:contextualSpacing/>
    </w:pPr>
  </w:style>
  <w:style w:type="paragraph" w:styleId="BalloonText">
    <w:name w:val="Balloon Text"/>
    <w:basedOn w:val="Normal"/>
    <w:link w:val="BalloonTextChar"/>
    <w:uiPriority w:val="99"/>
    <w:semiHidden/>
    <w:unhideWhenUsed/>
    <w:rsid w:val="00A152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521B"/>
    <w:rPr>
      <w:rFonts w:ascii="Lucida Grande" w:hAnsi="Lucida Grande" w:cs="Lucida Grande"/>
      <w:sz w:val="18"/>
      <w:szCs w:val="18"/>
    </w:rPr>
  </w:style>
  <w:style w:type="character" w:styleId="Hyperlink">
    <w:name w:val="Hyperlink"/>
    <w:basedOn w:val="DefaultParagraphFont"/>
    <w:uiPriority w:val="99"/>
    <w:unhideWhenUsed/>
    <w:rsid w:val="00912E1E"/>
    <w:rPr>
      <w:color w:val="0000FF" w:themeColor="hyperlink"/>
      <w:u w:val="single"/>
    </w:rPr>
  </w:style>
  <w:style w:type="character" w:styleId="CommentReference">
    <w:name w:val="annotation reference"/>
    <w:basedOn w:val="DefaultParagraphFont"/>
    <w:uiPriority w:val="99"/>
    <w:semiHidden/>
    <w:unhideWhenUsed/>
    <w:rsid w:val="00A8187D"/>
    <w:rPr>
      <w:sz w:val="18"/>
      <w:szCs w:val="18"/>
    </w:rPr>
  </w:style>
  <w:style w:type="paragraph" w:styleId="CommentText">
    <w:name w:val="annotation text"/>
    <w:basedOn w:val="Normal"/>
    <w:link w:val="CommentTextChar"/>
    <w:uiPriority w:val="99"/>
    <w:semiHidden/>
    <w:unhideWhenUsed/>
    <w:rsid w:val="00A8187D"/>
  </w:style>
  <w:style w:type="character" w:customStyle="1" w:styleId="CommentTextChar">
    <w:name w:val="Comment Text Char"/>
    <w:basedOn w:val="DefaultParagraphFont"/>
    <w:link w:val="CommentText"/>
    <w:uiPriority w:val="99"/>
    <w:semiHidden/>
    <w:rsid w:val="00A8187D"/>
  </w:style>
  <w:style w:type="paragraph" w:styleId="CommentSubject">
    <w:name w:val="annotation subject"/>
    <w:basedOn w:val="CommentText"/>
    <w:next w:val="CommentText"/>
    <w:link w:val="CommentSubjectChar"/>
    <w:uiPriority w:val="99"/>
    <w:semiHidden/>
    <w:unhideWhenUsed/>
    <w:rsid w:val="00A8187D"/>
    <w:rPr>
      <w:b/>
      <w:bCs/>
      <w:sz w:val="20"/>
      <w:szCs w:val="20"/>
    </w:rPr>
  </w:style>
  <w:style w:type="character" w:customStyle="1" w:styleId="CommentSubjectChar">
    <w:name w:val="Comment Subject Char"/>
    <w:basedOn w:val="CommentTextChar"/>
    <w:link w:val="CommentSubject"/>
    <w:uiPriority w:val="99"/>
    <w:semiHidden/>
    <w:rsid w:val="00A8187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2EF"/>
    <w:pPr>
      <w:ind w:left="720"/>
      <w:contextualSpacing/>
    </w:pPr>
  </w:style>
  <w:style w:type="paragraph" w:styleId="BalloonText">
    <w:name w:val="Balloon Text"/>
    <w:basedOn w:val="Normal"/>
    <w:link w:val="BalloonTextChar"/>
    <w:uiPriority w:val="99"/>
    <w:semiHidden/>
    <w:unhideWhenUsed/>
    <w:rsid w:val="00A152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521B"/>
    <w:rPr>
      <w:rFonts w:ascii="Lucida Grande" w:hAnsi="Lucida Grande" w:cs="Lucida Grande"/>
      <w:sz w:val="18"/>
      <w:szCs w:val="18"/>
    </w:rPr>
  </w:style>
  <w:style w:type="character" w:styleId="Hyperlink">
    <w:name w:val="Hyperlink"/>
    <w:basedOn w:val="DefaultParagraphFont"/>
    <w:uiPriority w:val="99"/>
    <w:unhideWhenUsed/>
    <w:rsid w:val="00912E1E"/>
    <w:rPr>
      <w:color w:val="0000FF" w:themeColor="hyperlink"/>
      <w:u w:val="single"/>
    </w:rPr>
  </w:style>
  <w:style w:type="character" w:styleId="CommentReference">
    <w:name w:val="annotation reference"/>
    <w:basedOn w:val="DefaultParagraphFont"/>
    <w:uiPriority w:val="99"/>
    <w:semiHidden/>
    <w:unhideWhenUsed/>
    <w:rsid w:val="00A8187D"/>
    <w:rPr>
      <w:sz w:val="18"/>
      <w:szCs w:val="18"/>
    </w:rPr>
  </w:style>
  <w:style w:type="paragraph" w:styleId="CommentText">
    <w:name w:val="annotation text"/>
    <w:basedOn w:val="Normal"/>
    <w:link w:val="CommentTextChar"/>
    <w:uiPriority w:val="99"/>
    <w:semiHidden/>
    <w:unhideWhenUsed/>
    <w:rsid w:val="00A8187D"/>
  </w:style>
  <w:style w:type="character" w:customStyle="1" w:styleId="CommentTextChar">
    <w:name w:val="Comment Text Char"/>
    <w:basedOn w:val="DefaultParagraphFont"/>
    <w:link w:val="CommentText"/>
    <w:uiPriority w:val="99"/>
    <w:semiHidden/>
    <w:rsid w:val="00A8187D"/>
  </w:style>
  <w:style w:type="paragraph" w:styleId="CommentSubject">
    <w:name w:val="annotation subject"/>
    <w:basedOn w:val="CommentText"/>
    <w:next w:val="CommentText"/>
    <w:link w:val="CommentSubjectChar"/>
    <w:uiPriority w:val="99"/>
    <w:semiHidden/>
    <w:unhideWhenUsed/>
    <w:rsid w:val="00A8187D"/>
    <w:rPr>
      <w:b/>
      <w:bCs/>
      <w:sz w:val="20"/>
      <w:szCs w:val="20"/>
    </w:rPr>
  </w:style>
  <w:style w:type="character" w:customStyle="1" w:styleId="CommentSubjectChar">
    <w:name w:val="Comment Subject Char"/>
    <w:basedOn w:val="CommentTextChar"/>
    <w:link w:val="CommentSubject"/>
    <w:uiPriority w:val="99"/>
    <w:semiHidden/>
    <w:rsid w:val="00A818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s://www.viprbrc.org" TargetMode="External"/><Relationship Id="rId27" Type="http://schemas.openxmlformats.org/officeDocument/2006/relationships/fontTable" Target="fontTable.xml"/><Relationship Id="rId28" Type="http://schemas.openxmlformats.org/officeDocument/2006/relationships/theme" Target="theme/theme1.xml"/><Relationship Id="rId30" Type="http://schemas.microsoft.com/office/2011/relationships/people" Target="people.xml"/><Relationship Id="rId31" Type="http://schemas.microsoft.com/office/2011/relationships/commentsExtended" Target="commentsExtended.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9</Pages>
  <Words>2287</Words>
  <Characters>13040</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unimelb</Company>
  <LinksUpToDate>false</LinksUpToDate>
  <CharactersWithSpaces>15297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duchene</dc:creator>
  <cp:keywords/>
  <dc:description/>
  <cp:lastModifiedBy>sebastian duchene</cp:lastModifiedBy>
  <cp:revision>4</cp:revision>
  <dcterms:created xsi:type="dcterms:W3CDTF">2016-11-19T12:18:00Z</dcterms:created>
  <dcterms:modified xsi:type="dcterms:W3CDTF">2016-11-19T20:48:00Z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6044c3eb-31bc-3def-98b5-54f411de858e</vt:lpwstr>
  </property>
  <property fmtid="{D5CDD505-2E9C-101B-9397-08002B2CF9AE}" pid="4" name="Mendeley Citation Style_1">
    <vt:lpwstr>http://www.zotero.org/styles/molecular-biology-and-evolution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http://www.zotero.org/styles/elsevier-harvard</vt:lpwstr>
  </property>
  <property fmtid="{D5CDD505-2E9C-101B-9397-08002B2CF9AE}" pid="8" name="Mendeley Recent Style Name 1_1">
    <vt:lpwstr>Elsevier Harvard (with titles)</vt:lpwstr>
  </property>
  <property fmtid="{D5CDD505-2E9C-101B-9397-08002B2CF9AE}" pid="9" name="Mendeley Recent Style Id 2_1">
    <vt:lpwstr>http://www.zotero.org/styles/harvard-cite-them-right</vt:lpwstr>
  </property>
  <property fmtid="{D5CDD505-2E9C-101B-9397-08002B2CF9AE}" pid="10" name="Mendeley Recent Style Name 2_1">
    <vt:lpwstr>Harvard - Cite Them Right 9th edition</vt:lpwstr>
  </property>
  <property fmtid="{D5CDD505-2E9C-101B-9397-08002B2CF9AE}" pid="11" name="Mendeley Recent Style Id 3_1">
    <vt:lpwstr>http://www.zotero.org/styles/harvard-imperial-college-london</vt:lpwstr>
  </property>
  <property fmtid="{D5CDD505-2E9C-101B-9397-08002B2CF9AE}" pid="12" name="Mendeley Recent Style Name 3_1">
    <vt:lpwstr>Harvard - Imperial College London</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http://www.zotero.org/styles/journal-of-general-virology</vt:lpwstr>
  </property>
  <property fmtid="{D5CDD505-2E9C-101B-9397-08002B2CF9AE}" pid="16" name="Mendeley Recent Style Name 5_1">
    <vt:lpwstr>Journal of General Virology</vt:lpwstr>
  </property>
  <property fmtid="{D5CDD505-2E9C-101B-9397-08002B2CF9AE}" pid="17" name="Mendeley Recent Style Id 6_1">
    <vt:lpwstr>http://www.zotero.org/styles/molecular-biology-and-evolution</vt:lpwstr>
  </property>
  <property fmtid="{D5CDD505-2E9C-101B-9397-08002B2CF9AE}" pid="18" name="Mendeley Recent Style Name 6_1">
    <vt:lpwstr>Molecular Biology and Evolution</vt:lpwstr>
  </property>
  <property fmtid="{D5CDD505-2E9C-101B-9397-08002B2CF9AE}" pid="19" name="Mendeley Recent Style Id 7_1">
    <vt:lpwstr>http://www.zotero.org/styles/molecular-ecology</vt:lpwstr>
  </property>
  <property fmtid="{D5CDD505-2E9C-101B-9397-08002B2CF9AE}" pid="20" name="Mendeley Recent Style Name 7_1">
    <vt:lpwstr>Molecular Ecology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http://www.zotero.org/styles/plos-pathogens</vt:lpwstr>
  </property>
  <property fmtid="{D5CDD505-2E9C-101B-9397-08002B2CF9AE}" pid="24" name="Mendeley Recent Style Name 9_1">
    <vt:lpwstr>PLOS Pathogens</vt:lpwstr>
  </property>
</Properties>
</file>